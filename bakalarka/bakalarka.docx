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A702A0C" w14:textId="23A96FF8" w:rsidR="00136BAF" w:rsidRDefault="00566F26" w:rsidP="004F4B66">
      <w:pPr>
        <w:pStyle w:val="Uvodninadpisynecislovane"/>
        <w:ind w:left="0" w:firstLine="0"/>
      </w:pPr>
      <w:bookmarkStart w:id="0" w:name="_Toc199797195"/>
      <w:r>
        <w:t>SOUHRN</w:t>
      </w:r>
      <w:bookmarkEnd w:id="0"/>
    </w:p>
    <w:p w14:paraId="4503F8CE" w14:textId="4B9D3562" w:rsidR="00517CCD" w:rsidRPr="00517CCD" w:rsidDel="00232CB4" w:rsidRDefault="00517CCD" w:rsidP="00517CCD">
      <w:pPr>
        <w:rPr>
          <w:del w:id="1" w:author="Ingr Jiri" w:date="2025-06-02T15:21:00Z" w16du:dateUtc="2025-06-02T13:21:00Z"/>
        </w:rPr>
      </w:pPr>
      <w:r w:rsidRPr="00517CCD">
        <w:t xml:space="preserve">Laryngoskopie je klíčovou diagnostickou metodou v oblasti otorinolaryngologie, jejíž hodnocení je v současné klinické praxi </w:t>
      </w:r>
      <w:r w:rsidR="00DF00ED">
        <w:t>velmi</w:t>
      </w:r>
      <w:r w:rsidRPr="00517CCD">
        <w:t xml:space="preserve"> subjektivní. S rostoucím zájmem o využití metod umělé inteligence ve zdravotnictví se otevírá možnost automatizovat a objektivizovat analýzu laryngoskopických záznamů. Tato práce se zaměřuje na vytvoření datasetu anotovaných snímků z laryngoskopických vyšetření a následnou implementaci detekčního </w:t>
      </w:r>
      <w:r>
        <w:t xml:space="preserve">modelu schopného rozpoznávat anatomické struktury hlasivek </w:t>
      </w:r>
      <w:r w:rsidR="00750941">
        <w:t>v záznamech oblasti hrtanu</w:t>
      </w:r>
      <w:r>
        <w:t xml:space="preserve"> pomocí architektury pro detekci objektů v obraze zvaného </w:t>
      </w:r>
      <w:r w:rsidRPr="00517CCD">
        <w:t xml:space="preserve">YOLO. </w:t>
      </w:r>
      <w:ins w:id="2" w:author="Ingr Jiri" w:date="2025-06-02T15:21:00Z">
        <w:r w:rsidR="00232CB4" w:rsidRPr="00232CB4">
          <w:t>Cílem práce je porovnat modely pro detekci objektů na laryngoskopických datech.</w:t>
        </w:r>
      </w:ins>
      <w:del w:id="3" w:author="Ingr Jiri" w:date="2025-06-02T15:21:00Z" w16du:dateUtc="2025-06-02T13:21:00Z">
        <w:r w:rsidRPr="00517CCD" w:rsidDel="00232CB4">
          <w:delText xml:space="preserve">Cílem je navrhnout nástroj, který by mohl v budoucnu </w:delText>
        </w:r>
        <w:r w:rsidDel="00232CB4">
          <w:delText>zefektiv</w:delText>
        </w:r>
        <w:r w:rsidR="00750941" w:rsidDel="00232CB4">
          <w:delText>nit</w:delText>
        </w:r>
        <w:r w:rsidDel="00232CB4">
          <w:delText xml:space="preserve"> vyšetření a podpo</w:delText>
        </w:r>
        <w:r w:rsidR="00750941" w:rsidDel="00232CB4">
          <w:delText>řit</w:delText>
        </w:r>
        <w:r w:rsidRPr="00517CCD" w:rsidDel="00232CB4">
          <w:delText xml:space="preserve"> lékařské rozhodování při hodnocení stavu hlasivek.</w:delText>
        </w:r>
      </w:del>
    </w:p>
    <w:p w14:paraId="480639DB" w14:textId="77777777" w:rsidR="002F2545" w:rsidRDefault="002F2545" w:rsidP="004F4B66">
      <w:pPr>
        <w:sectPr w:rsidR="002F2545">
          <w:pgSz w:w="11906" w:h="16838"/>
          <w:pgMar w:top="1475" w:right="1418" w:bottom="1475" w:left="1418" w:header="1418" w:footer="1418" w:gutter="0"/>
          <w:cols w:space="708"/>
          <w:formProt w:val="0"/>
        </w:sectPr>
      </w:pPr>
    </w:p>
    <w:p w14:paraId="08E73505" w14:textId="77777777" w:rsidR="002F2545" w:rsidRDefault="002F2545" w:rsidP="004F4B66">
      <w:pPr>
        <w:rPr>
          <w:ins w:id="4" w:author="Ingr Jiri" w:date="2025-06-02T15:23:00Z" w16du:dateUtc="2025-06-02T13:23:00Z"/>
        </w:rPr>
      </w:pPr>
    </w:p>
    <w:p w14:paraId="0399A6BD" w14:textId="77777777" w:rsidR="00232CB4" w:rsidRDefault="00232CB4" w:rsidP="004F4B66"/>
    <w:p w14:paraId="5FCFADC2" w14:textId="77777777" w:rsidR="002F2545" w:rsidRDefault="002F2545" w:rsidP="004F4B66">
      <w:pPr>
        <w:rPr>
          <w:ins w:id="5" w:author="Ingr Jiri" w:date="2025-06-02T15:26:00Z" w16du:dateUtc="2025-06-02T13:26:00Z"/>
        </w:rPr>
      </w:pPr>
    </w:p>
    <w:p w14:paraId="7C066A99" w14:textId="77777777" w:rsidR="00232CB4" w:rsidRDefault="00232CB4" w:rsidP="004F4B66"/>
    <w:p w14:paraId="3306D3F4" w14:textId="77777777" w:rsidR="002F2545" w:rsidRDefault="002F2545" w:rsidP="004F4B66"/>
    <w:p w14:paraId="717409E8" w14:textId="77777777" w:rsidR="002F2545" w:rsidRPr="004F4B66" w:rsidRDefault="002F2545" w:rsidP="004F4B66"/>
    <w:p w14:paraId="3C0A0DD0" w14:textId="77777777" w:rsidR="00136BAF" w:rsidRPr="002F2545" w:rsidRDefault="00566F26">
      <w:pPr>
        <w:pStyle w:val="Uvodninadpisynecislovane"/>
        <w:ind w:left="0" w:firstLine="0"/>
        <w:rPr>
          <w:lang w:val="en-GB"/>
        </w:rPr>
      </w:pPr>
      <w:bookmarkStart w:id="6" w:name="_Toc199797196"/>
      <w:r w:rsidRPr="002F2545">
        <w:rPr>
          <w:lang w:val="en-GB"/>
        </w:rPr>
        <w:t>SUMMARY</w:t>
      </w:r>
      <w:bookmarkEnd w:id="6"/>
    </w:p>
    <w:p w14:paraId="452D08E6" w14:textId="1A1AF563" w:rsidR="00136BAF" w:rsidRDefault="002F2545" w:rsidP="002F2545">
      <w:pPr>
        <w:suppressAutoHyphens w:val="0"/>
        <w:spacing w:after="0"/>
        <w:jc w:val="left"/>
      </w:pPr>
      <w:r w:rsidRPr="002F2545">
        <w:rPr>
          <w:lang w:val="en-GB"/>
        </w:rPr>
        <w:t xml:space="preserve">Laryngoscopy is an important diagnostic method used in otorhinolaryngology. However, its evaluation in current clinical practice is often based on the subjective opinion of the doctor. With the growing use of artificial intelligence in medicine, there is a chance to automate and make the analysis of laryngoscopic recordings more objective. This bachelor thesis focuses on creating a dataset of annotated frames from laryngoscopic examinations and on implementing a detection model that can recognize anatomical structures of the vocal folds in images of the larynx. The model is based on the YOLO architecture, which is commonly used for real-time object detection in images. </w:t>
      </w:r>
      <w:ins w:id="7" w:author="Ingr Jiri" w:date="2025-06-02T15:26:00Z" w16du:dateUtc="2025-06-02T13:26:00Z">
        <w:r w:rsidR="00232CB4" w:rsidRPr="00947EB9">
          <w:t>This thesis aims to compare object detection models applied to laryngoscopic data.</w:t>
        </w:r>
      </w:ins>
      <w:del w:id="8" w:author="Ingr Jiri" w:date="2025-06-02T15:26:00Z" w16du:dateUtc="2025-06-02T13:26:00Z">
        <w:r w:rsidRPr="002F2545" w:rsidDel="00232CB4">
          <w:rPr>
            <w:lang w:val="en-GB"/>
          </w:rPr>
          <w:delText>The goal of this work is to design a tool that could help improve the examination process and support doctors in evaluating the condition of the vocal folds.</w:delText>
        </w:r>
      </w:del>
      <w:r w:rsidR="00566F26">
        <w:br w:type="page"/>
      </w:r>
    </w:p>
    <w:p w14:paraId="6BBB4C46" w14:textId="77777777" w:rsidR="00136BAF" w:rsidRDefault="00566F26">
      <w:pPr>
        <w:pStyle w:val="Uvodninadpisynecislovane"/>
        <w:tabs>
          <w:tab w:val="left" w:pos="8502"/>
        </w:tabs>
        <w:ind w:left="0" w:firstLine="0"/>
      </w:pPr>
      <w:bookmarkStart w:id="9" w:name="_Toc199797197"/>
      <w:r>
        <w:lastRenderedPageBreak/>
        <w:t>PODĚKOVÁNÍ</w:t>
      </w:r>
      <w:bookmarkEnd w:id="9"/>
    </w:p>
    <w:p w14:paraId="47FA8AAF" w14:textId="373FD544" w:rsidR="00391F9F" w:rsidRPr="00391F9F" w:rsidRDefault="00557F43" w:rsidP="00391F9F">
      <w:r w:rsidRPr="00557F43">
        <w:t xml:space="preserve">Děkuji </w:t>
      </w:r>
      <w:r w:rsidR="00FC3C3B">
        <w:t>svému</w:t>
      </w:r>
      <w:r w:rsidR="00D220E8">
        <w:t xml:space="preserve"> </w:t>
      </w:r>
      <w:r w:rsidRPr="00557F43">
        <w:t xml:space="preserve">vedoucímu bakalářské práce Ing. Janu Vrbovi, Ph.D. za odborné vedení, </w:t>
      </w:r>
      <w:ins w:id="10" w:author="Ingr Jiri" w:date="2025-06-02T22:18:00Z" w16du:dateUtc="2025-06-02T20:18:00Z">
        <w:r w:rsidR="00E756FE">
          <w:t xml:space="preserve">cenné </w:t>
        </w:r>
      </w:ins>
      <w:r w:rsidRPr="00557F43">
        <w:t>připomínky a metodickou pomoc při zpracování této práce.</w:t>
      </w:r>
      <w:r>
        <w:t xml:space="preserve"> </w:t>
      </w:r>
      <w:r w:rsidRPr="00557F43">
        <w:t>Rovněž děkuji konzultantům Ing. Tomáši Jirsovi a Ing. Jakubu Steinbachovi za cenné rady a odbornou spolupráci.</w:t>
      </w:r>
      <w:ins w:id="11" w:author="Ingr Jiri" w:date="2025-06-02T22:18:00Z" w16du:dateUtc="2025-06-02T20:18:00Z">
        <w:r w:rsidR="00E756FE">
          <w:t xml:space="preserve"> </w:t>
        </w:r>
      </w:ins>
      <w:ins w:id="12" w:author="Ingr Jiri" w:date="2025-06-02T22:18:00Z">
        <w:r w:rsidR="00E756FE" w:rsidRPr="00E756FE">
          <w:t>Velké poděkování patří také mé rodině a blízkým za podporu, trpělivost a motivaci během celého studia i při psaní této práce.</w:t>
        </w:r>
      </w:ins>
    </w:p>
    <w:p w14:paraId="7DDF6AC5" w14:textId="4457B7FB" w:rsidR="00136BAF" w:rsidRDefault="00391F9F">
      <w:r>
        <w:t>Obrazové materiály pro vytvoření datasetu byly poskytnuty o</w:t>
      </w:r>
      <w:r w:rsidRPr="00391F9F">
        <w:t>torinolaryngolog</w:t>
      </w:r>
      <w:r>
        <w:t xml:space="preserve">ickým oddělením Fakultní </w:t>
      </w:r>
      <w:r w:rsidR="00347FAF">
        <w:t>n</w:t>
      </w:r>
      <w:r>
        <w:t>emocnice Královské Vinohrady.</w:t>
      </w:r>
      <w:r w:rsidR="00566F26">
        <w:br w:type="page"/>
      </w:r>
    </w:p>
    <w:p w14:paraId="7F0FF568" w14:textId="77777777" w:rsidR="00136BAF" w:rsidRDefault="00566F26">
      <w:pPr>
        <w:pStyle w:val="Uvodninadpisynecislovane"/>
        <w:ind w:left="0" w:firstLine="0"/>
      </w:pPr>
      <w:bookmarkStart w:id="13" w:name="_Toc199797198"/>
      <w:r>
        <w:lastRenderedPageBreak/>
        <w:t>OBSAH</w:t>
      </w:r>
      <w:bookmarkEnd w:id="13"/>
    </w:p>
    <w:p w14:paraId="2246A213" w14:textId="77777777" w:rsidR="00136BAF" w:rsidRDefault="00136BAF"/>
    <w:sdt>
      <w:sdtPr>
        <w:id w:val="-1399279231"/>
        <w:docPartObj>
          <w:docPartGallery w:val="Table of Contents"/>
          <w:docPartUnique/>
        </w:docPartObj>
      </w:sdtPr>
      <w:sdtContent>
        <w:p w14:paraId="68CA4DA7" w14:textId="472595D8" w:rsidR="004904E2" w:rsidRDefault="00566F26">
          <w:pPr>
            <w:pStyle w:val="Obsah1"/>
            <w:rPr>
              <w:ins w:id="14" w:author="Ingr Jiri" w:date="2025-06-02T22:52:00Z" w16du:dateUtc="2025-06-02T20:52:00Z"/>
              <w:rFonts w:asciiTheme="minorHAnsi" w:eastAsiaTheme="minorEastAsia" w:hAnsiTheme="minorHAnsi" w:cstheme="minorBidi"/>
              <w:noProof/>
              <w:kern w:val="2"/>
              <w:lang w:eastAsia="cs-CZ"/>
              <w14:ligatures w14:val="standardContextual"/>
            </w:rPr>
          </w:pPr>
          <w:r>
            <w:fldChar w:fldCharType="begin"/>
          </w:r>
          <w:r>
            <w:instrText xml:space="preserve"> TOC \o "1-3" \h</w:instrText>
          </w:r>
          <w:r>
            <w:fldChar w:fldCharType="separate"/>
          </w:r>
          <w:ins w:id="15" w:author="Ingr Jiri" w:date="2025-06-02T22:52:00Z" w16du:dateUtc="2025-06-02T20:52:00Z">
            <w:r w:rsidR="004904E2" w:rsidRPr="00E43AE9">
              <w:rPr>
                <w:rStyle w:val="Hypertextovodkaz"/>
                <w:noProof/>
              </w:rPr>
              <w:fldChar w:fldCharType="begin"/>
            </w:r>
            <w:r w:rsidR="004904E2" w:rsidRPr="00E43AE9">
              <w:rPr>
                <w:rStyle w:val="Hypertextovodkaz"/>
                <w:noProof/>
              </w:rPr>
              <w:instrText xml:space="preserve"> </w:instrText>
            </w:r>
            <w:r w:rsidR="004904E2">
              <w:rPr>
                <w:noProof/>
              </w:rPr>
              <w:instrText>HYPERLINK \l "_Toc199797195"</w:instrText>
            </w:r>
            <w:r w:rsidR="004904E2" w:rsidRPr="00E43AE9">
              <w:rPr>
                <w:rStyle w:val="Hypertextovodkaz"/>
                <w:noProof/>
              </w:rPr>
              <w:instrText xml:space="preserve"> </w:instrText>
            </w:r>
            <w:r w:rsidR="004904E2" w:rsidRPr="00E43AE9">
              <w:rPr>
                <w:rStyle w:val="Hypertextovodkaz"/>
                <w:noProof/>
              </w:rPr>
            </w:r>
            <w:r w:rsidR="004904E2" w:rsidRPr="00E43AE9">
              <w:rPr>
                <w:rStyle w:val="Hypertextovodkaz"/>
                <w:noProof/>
              </w:rPr>
              <w:fldChar w:fldCharType="separate"/>
            </w:r>
            <w:r w:rsidR="004904E2" w:rsidRPr="00E43AE9">
              <w:rPr>
                <w:rStyle w:val="Hypertextovodkaz"/>
                <w:noProof/>
              </w:rPr>
              <w:t>SOUHRN</w:t>
            </w:r>
            <w:r w:rsidR="004904E2">
              <w:rPr>
                <w:noProof/>
              </w:rPr>
              <w:tab/>
            </w:r>
            <w:r w:rsidR="004904E2">
              <w:rPr>
                <w:noProof/>
              </w:rPr>
              <w:fldChar w:fldCharType="begin"/>
            </w:r>
            <w:r w:rsidR="004904E2">
              <w:rPr>
                <w:noProof/>
              </w:rPr>
              <w:instrText xml:space="preserve"> PAGEREF _Toc199797195 \h </w:instrText>
            </w:r>
          </w:ins>
          <w:ins w:id="16" w:author="Ingr Jiri" w:date="2025-06-02T22:53:00Z" w16du:dateUtc="2025-06-02T20:53:00Z">
            <w:r w:rsidR="004904E2">
              <w:rPr>
                <w:noProof/>
              </w:rPr>
            </w:r>
          </w:ins>
          <w:r w:rsidR="004904E2">
            <w:rPr>
              <w:noProof/>
            </w:rPr>
            <w:fldChar w:fldCharType="separate"/>
          </w:r>
          <w:ins w:id="17" w:author="Ingr Jiri" w:date="2025-06-02T22:53:00Z" w16du:dateUtc="2025-06-02T20:53:00Z">
            <w:r w:rsidR="004904E2">
              <w:rPr>
                <w:noProof/>
              </w:rPr>
              <w:t>1</w:t>
            </w:r>
          </w:ins>
          <w:ins w:id="18" w:author="Ingr Jiri" w:date="2025-06-02T22:52:00Z" w16du:dateUtc="2025-06-02T20:52:00Z">
            <w:r w:rsidR="004904E2">
              <w:rPr>
                <w:noProof/>
              </w:rPr>
              <w:fldChar w:fldCharType="end"/>
            </w:r>
            <w:r w:rsidR="004904E2" w:rsidRPr="00E43AE9">
              <w:rPr>
                <w:rStyle w:val="Hypertextovodkaz"/>
                <w:noProof/>
              </w:rPr>
              <w:fldChar w:fldCharType="end"/>
            </w:r>
          </w:ins>
        </w:p>
        <w:p w14:paraId="3411E353" w14:textId="5EE585D8" w:rsidR="004904E2" w:rsidRDefault="004904E2">
          <w:pPr>
            <w:pStyle w:val="Obsah1"/>
            <w:rPr>
              <w:ins w:id="19" w:author="Ingr Jiri" w:date="2025-06-02T22:52:00Z" w16du:dateUtc="2025-06-02T20:52:00Z"/>
              <w:rFonts w:asciiTheme="minorHAnsi" w:eastAsiaTheme="minorEastAsia" w:hAnsiTheme="minorHAnsi" w:cstheme="minorBidi"/>
              <w:noProof/>
              <w:kern w:val="2"/>
              <w:lang w:eastAsia="cs-CZ"/>
              <w14:ligatures w14:val="standardContextual"/>
            </w:rPr>
          </w:pPr>
          <w:ins w:id="2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"_Toc199797196"</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lang w:val="en-GB"/>
              </w:rPr>
              <w:t>SUMMARY</w:t>
            </w:r>
            <w:r>
              <w:rPr>
                <w:noProof/>
              </w:rPr>
              <w:tab/>
            </w:r>
            <w:r>
              <w:rPr>
                <w:noProof/>
              </w:rPr>
              <w:fldChar w:fldCharType="begin"/>
            </w:r>
            <w:r>
              <w:rPr>
                <w:noProof/>
              </w:rPr>
              <w:instrText xml:space="preserve"> PAGEREF _Toc199797196 \h </w:instrText>
            </w:r>
          </w:ins>
          <w:ins w:id="21" w:author="Ingr Jiri" w:date="2025-06-02T22:53:00Z" w16du:dateUtc="2025-06-02T20:53:00Z">
            <w:r>
              <w:rPr>
                <w:noProof/>
              </w:rPr>
            </w:r>
          </w:ins>
          <w:r>
            <w:rPr>
              <w:noProof/>
            </w:rPr>
            <w:fldChar w:fldCharType="separate"/>
          </w:r>
          <w:ins w:id="22" w:author="Ingr Jiri" w:date="2025-06-02T22:53:00Z" w16du:dateUtc="2025-06-02T20:53:00Z">
            <w:r>
              <w:rPr>
                <w:noProof/>
              </w:rPr>
              <w:t>1</w:t>
            </w:r>
          </w:ins>
          <w:ins w:id="23" w:author="Ingr Jiri" w:date="2025-06-02T22:52:00Z" w16du:dateUtc="2025-06-02T20:52:00Z">
            <w:r>
              <w:rPr>
                <w:noProof/>
              </w:rPr>
              <w:fldChar w:fldCharType="end"/>
            </w:r>
            <w:r w:rsidRPr="00E43AE9">
              <w:rPr>
                <w:rStyle w:val="Hypertextovodkaz"/>
                <w:noProof/>
              </w:rPr>
              <w:fldChar w:fldCharType="end"/>
            </w:r>
          </w:ins>
        </w:p>
        <w:p w14:paraId="2D4AB0F5" w14:textId="0197D671" w:rsidR="004904E2" w:rsidRDefault="004904E2">
          <w:pPr>
            <w:pStyle w:val="Obsah1"/>
            <w:rPr>
              <w:ins w:id="24" w:author="Ingr Jiri" w:date="2025-06-02T22:52:00Z" w16du:dateUtc="2025-06-02T20:52:00Z"/>
              <w:rFonts w:asciiTheme="minorHAnsi" w:eastAsiaTheme="minorEastAsia" w:hAnsiTheme="minorHAnsi" w:cstheme="minorBidi"/>
              <w:noProof/>
              <w:kern w:val="2"/>
              <w:lang w:eastAsia="cs-CZ"/>
              <w14:ligatures w14:val="standardContextual"/>
            </w:rPr>
          </w:pPr>
          <w:ins w:id="2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"_Toc199797197"</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PODĚKOVÁNÍ</w:t>
            </w:r>
            <w:r>
              <w:rPr>
                <w:noProof/>
              </w:rPr>
              <w:tab/>
            </w:r>
            <w:r>
              <w:rPr>
                <w:noProof/>
              </w:rPr>
              <w:fldChar w:fldCharType="begin"/>
            </w:r>
            <w:r>
              <w:rPr>
                <w:noProof/>
              </w:rPr>
              <w:instrText xml:space="preserve"> PAGEREF _Toc199797197 \h </w:instrText>
            </w:r>
          </w:ins>
          <w:ins w:id="26" w:author="Ingr Jiri" w:date="2025-06-02T22:53:00Z" w16du:dateUtc="2025-06-02T20:53:00Z">
            <w:r>
              <w:rPr>
                <w:noProof/>
              </w:rPr>
            </w:r>
          </w:ins>
          <w:r>
            <w:rPr>
              <w:noProof/>
            </w:rPr>
            <w:fldChar w:fldCharType="separate"/>
          </w:r>
          <w:ins w:id="27" w:author="Ingr Jiri" w:date="2025-06-02T22:53:00Z" w16du:dateUtc="2025-06-02T20:53:00Z">
            <w:r>
              <w:rPr>
                <w:noProof/>
              </w:rPr>
              <w:t>2</w:t>
            </w:r>
          </w:ins>
          <w:ins w:id="28" w:author="Ingr Jiri" w:date="2025-06-02T22:52:00Z" w16du:dateUtc="2025-06-02T20:52:00Z">
            <w:r>
              <w:rPr>
                <w:noProof/>
              </w:rPr>
              <w:fldChar w:fldCharType="end"/>
            </w:r>
            <w:r w:rsidRPr="00E43AE9">
              <w:rPr>
                <w:rStyle w:val="Hypertextovodkaz"/>
                <w:noProof/>
              </w:rPr>
              <w:fldChar w:fldCharType="end"/>
            </w:r>
          </w:ins>
        </w:p>
        <w:p w14:paraId="25737D9F" w14:textId="2748EDF1" w:rsidR="004904E2" w:rsidRDefault="004904E2">
          <w:pPr>
            <w:pStyle w:val="Obsah1"/>
            <w:rPr>
              <w:ins w:id="29" w:author="Ingr Jiri" w:date="2025-06-02T22:52:00Z" w16du:dateUtc="2025-06-02T20:52:00Z"/>
              <w:rFonts w:asciiTheme="minorHAnsi" w:eastAsiaTheme="minorEastAsia" w:hAnsiTheme="minorHAnsi" w:cstheme="minorBidi"/>
              <w:noProof/>
              <w:kern w:val="2"/>
              <w:lang w:eastAsia="cs-CZ"/>
              <w14:ligatures w14:val="standardContextual"/>
            </w:rPr>
          </w:pPr>
          <w:ins w:id="3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"_Toc199797198"</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OBSAH</w:t>
            </w:r>
            <w:r>
              <w:rPr>
                <w:noProof/>
              </w:rPr>
              <w:tab/>
            </w:r>
            <w:r>
              <w:rPr>
                <w:noProof/>
              </w:rPr>
              <w:fldChar w:fldCharType="begin"/>
            </w:r>
            <w:r>
              <w:rPr>
                <w:noProof/>
              </w:rPr>
              <w:instrText xml:space="preserve"> PAGEREF _Toc199797198 \h </w:instrText>
            </w:r>
          </w:ins>
          <w:ins w:id="31" w:author="Ingr Jiri" w:date="2025-06-02T22:53:00Z" w16du:dateUtc="2025-06-02T20:53:00Z">
            <w:r>
              <w:rPr>
                <w:noProof/>
              </w:rPr>
            </w:r>
          </w:ins>
          <w:r>
            <w:rPr>
              <w:noProof/>
            </w:rPr>
            <w:fldChar w:fldCharType="separate"/>
          </w:r>
          <w:ins w:id="32" w:author="Ingr Jiri" w:date="2025-06-02T22:53:00Z" w16du:dateUtc="2025-06-02T20:53:00Z">
            <w:r>
              <w:rPr>
                <w:noProof/>
              </w:rPr>
              <w:t>3</w:t>
            </w:r>
          </w:ins>
          <w:ins w:id="33" w:author="Ingr Jiri" w:date="2025-06-02T22:52:00Z" w16du:dateUtc="2025-06-02T20:52:00Z">
            <w:r>
              <w:rPr>
                <w:noProof/>
              </w:rPr>
              <w:fldChar w:fldCharType="end"/>
            </w:r>
            <w:r w:rsidRPr="00E43AE9">
              <w:rPr>
                <w:rStyle w:val="Hypertextovodkaz"/>
                <w:noProof/>
              </w:rPr>
              <w:fldChar w:fldCharType="end"/>
            </w:r>
          </w:ins>
        </w:p>
        <w:p w14:paraId="5AA715B3" w14:textId="37790B16" w:rsidR="004904E2" w:rsidRDefault="004904E2">
          <w:pPr>
            <w:pStyle w:val="Obsah1"/>
            <w:tabs>
              <w:tab w:val="left" w:pos="510"/>
            </w:tabs>
            <w:rPr>
              <w:ins w:id="34" w:author="Ingr Jiri" w:date="2025-06-02T22:52:00Z" w16du:dateUtc="2025-06-02T20:52:00Z"/>
              <w:rFonts w:asciiTheme="minorHAnsi" w:eastAsiaTheme="minorEastAsia" w:hAnsiTheme="minorHAnsi" w:cstheme="minorBidi"/>
              <w:noProof/>
              <w:kern w:val="2"/>
              <w:lang w:eastAsia="cs-CZ"/>
              <w14:ligatures w14:val="standardContextual"/>
            </w:rPr>
          </w:pPr>
          <w:ins w:id="3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"_Toc199797199"</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1</w:t>
            </w:r>
            <w:r>
              <w:rPr>
                <w:rFonts w:asciiTheme="minorHAnsi" w:eastAsiaTheme="minorEastAsia" w:hAnsiTheme="minorHAnsi" w:cstheme="minorBidi"/>
                <w:noProof/>
                <w:kern w:val="2"/>
                <w:lang w:eastAsia="cs-CZ"/>
                <w14:ligatures w14:val="standardContextual"/>
              </w:rPr>
              <w:tab/>
            </w:r>
            <w:r w:rsidRPr="00E43AE9">
              <w:rPr>
                <w:rStyle w:val="Hypertextovodkaz"/>
                <w:noProof/>
              </w:rPr>
              <w:t>ÚVOD</w:t>
            </w:r>
            <w:r>
              <w:rPr>
                <w:noProof/>
              </w:rPr>
              <w:tab/>
            </w:r>
            <w:r>
              <w:rPr>
                <w:noProof/>
              </w:rPr>
              <w:fldChar w:fldCharType="begin"/>
            </w:r>
            <w:r>
              <w:rPr>
                <w:noProof/>
              </w:rPr>
              <w:instrText xml:space="preserve"> PAGEREF _Toc199797199 \h </w:instrText>
            </w:r>
          </w:ins>
          <w:ins w:id="36" w:author="Ingr Jiri" w:date="2025-06-02T22:53:00Z" w16du:dateUtc="2025-06-02T20:53:00Z">
            <w:r>
              <w:rPr>
                <w:noProof/>
              </w:rPr>
            </w:r>
          </w:ins>
          <w:r>
            <w:rPr>
              <w:noProof/>
            </w:rPr>
            <w:fldChar w:fldCharType="separate"/>
          </w:r>
          <w:ins w:id="37" w:author="Ingr Jiri" w:date="2025-06-02T22:53:00Z" w16du:dateUtc="2025-06-02T20:53:00Z">
            <w:r>
              <w:rPr>
                <w:noProof/>
              </w:rPr>
              <w:t>5</w:t>
            </w:r>
          </w:ins>
          <w:ins w:id="38" w:author="Ingr Jiri" w:date="2025-06-02T22:52:00Z" w16du:dateUtc="2025-06-02T20:52:00Z">
            <w:r>
              <w:rPr>
                <w:noProof/>
              </w:rPr>
              <w:fldChar w:fldCharType="end"/>
            </w:r>
            <w:r w:rsidRPr="00E43AE9">
              <w:rPr>
                <w:rStyle w:val="Hypertextovodkaz"/>
                <w:noProof/>
              </w:rPr>
              <w:fldChar w:fldCharType="end"/>
            </w:r>
          </w:ins>
        </w:p>
        <w:p w14:paraId="56F8652B" w14:textId="4B262692" w:rsidR="004904E2" w:rsidRDefault="004904E2">
          <w:pPr>
            <w:pStyle w:val="Obsah1"/>
            <w:tabs>
              <w:tab w:val="left" w:pos="510"/>
            </w:tabs>
            <w:rPr>
              <w:ins w:id="39" w:author="Ingr Jiri" w:date="2025-06-02T22:52:00Z" w16du:dateUtc="2025-06-02T20:52:00Z"/>
              <w:rFonts w:asciiTheme="minorHAnsi" w:eastAsiaTheme="minorEastAsia" w:hAnsiTheme="minorHAnsi" w:cstheme="minorBidi"/>
              <w:noProof/>
              <w:kern w:val="2"/>
              <w:lang w:eastAsia="cs-CZ"/>
              <w14:ligatures w14:val="standardContextual"/>
            </w:rPr>
          </w:pPr>
          <w:ins w:id="4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"_Toc199797200"</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w:t>
            </w:r>
            <w:r>
              <w:rPr>
                <w:rFonts w:asciiTheme="minorHAnsi" w:eastAsiaTheme="minorEastAsia" w:hAnsiTheme="minorHAnsi" w:cstheme="minorBidi"/>
                <w:noProof/>
                <w:kern w:val="2"/>
                <w:lang w:eastAsia="cs-CZ"/>
                <w14:ligatures w14:val="standardContextual"/>
              </w:rPr>
              <w:tab/>
            </w:r>
            <w:r w:rsidRPr="00E43AE9">
              <w:rPr>
                <w:rStyle w:val="Hypertextovodkaz"/>
                <w:noProof/>
              </w:rPr>
              <w:t>LITERÁRNÍ ČÁST</w:t>
            </w:r>
            <w:r>
              <w:rPr>
                <w:noProof/>
              </w:rPr>
              <w:tab/>
            </w:r>
            <w:r>
              <w:rPr>
                <w:noProof/>
              </w:rPr>
              <w:fldChar w:fldCharType="begin"/>
            </w:r>
            <w:r>
              <w:rPr>
                <w:noProof/>
              </w:rPr>
              <w:instrText xml:space="preserve"> PAGEREF _Toc199797200 \h </w:instrText>
            </w:r>
          </w:ins>
          <w:ins w:id="41" w:author="Ingr Jiri" w:date="2025-06-02T22:53:00Z" w16du:dateUtc="2025-06-02T20:53:00Z">
            <w:r>
              <w:rPr>
                <w:noProof/>
              </w:rPr>
            </w:r>
          </w:ins>
          <w:r>
            <w:rPr>
              <w:noProof/>
            </w:rPr>
            <w:fldChar w:fldCharType="separate"/>
          </w:r>
          <w:ins w:id="42" w:author="Ingr Jiri" w:date="2025-06-02T22:53:00Z" w16du:dateUtc="2025-06-02T20:53:00Z">
            <w:r>
              <w:rPr>
                <w:noProof/>
              </w:rPr>
              <w:t>6</w:t>
            </w:r>
          </w:ins>
          <w:ins w:id="43" w:author="Ingr Jiri" w:date="2025-06-02T22:52:00Z" w16du:dateUtc="2025-06-02T20:52:00Z">
            <w:r>
              <w:rPr>
                <w:noProof/>
              </w:rPr>
              <w:fldChar w:fldCharType="end"/>
            </w:r>
            <w:r w:rsidRPr="00E43AE9">
              <w:rPr>
                <w:rStyle w:val="Hypertextovodkaz"/>
                <w:noProof/>
              </w:rPr>
              <w:fldChar w:fldCharType="end"/>
            </w:r>
          </w:ins>
        </w:p>
        <w:p w14:paraId="124E071A" w14:textId="71A9EAB7" w:rsidR="004904E2" w:rsidRDefault="004904E2">
          <w:pPr>
            <w:pStyle w:val="Obsah2"/>
            <w:rPr>
              <w:ins w:id="44" w:author="Ingr Jiri" w:date="2025-06-02T22:52:00Z" w16du:dateUtc="2025-06-02T20:52:00Z"/>
              <w:rFonts w:asciiTheme="minorHAnsi" w:eastAsiaTheme="minorEastAsia" w:hAnsiTheme="minorHAnsi" w:cstheme="minorBidi"/>
              <w:noProof/>
              <w:kern w:val="2"/>
              <w:lang w:eastAsia="cs-CZ"/>
              <w14:ligatures w14:val="standardContextual"/>
            </w:rPr>
          </w:pPr>
          <w:ins w:id="4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"_Toc199797201"</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2.1</w:t>
            </w:r>
            <w:r>
              <w:rPr>
                <w:rFonts w:asciiTheme="minorHAnsi" w:eastAsiaTheme="minorEastAsia" w:hAnsiTheme="minorHAnsi" w:cstheme="minorBidi"/>
                <w:noProof/>
                <w:kern w:val="2"/>
                <w:lang w:eastAsia="cs-CZ"/>
                <w14:ligatures w14:val="standardContextual"/>
              </w:rPr>
              <w:tab/>
            </w:r>
            <w:r w:rsidRPr="00E43AE9">
              <w:rPr>
                <w:rStyle w:val="Hypertextovodkaz"/>
                <w:noProof/>
              </w:rPr>
              <w:t>Detekce objektu pomocí umělé inteligence</w:t>
            </w:r>
            <w:r>
              <w:rPr>
                <w:noProof/>
              </w:rPr>
              <w:tab/>
            </w:r>
            <w:r>
              <w:rPr>
                <w:noProof/>
              </w:rPr>
              <w:fldChar w:fldCharType="begin"/>
            </w:r>
            <w:r>
              <w:rPr>
                <w:noProof/>
              </w:rPr>
              <w:instrText xml:space="preserve"> PAGEREF _Toc199797201 \h </w:instrText>
            </w:r>
          </w:ins>
          <w:ins w:id="46" w:author="Ingr Jiri" w:date="2025-06-02T22:53:00Z" w16du:dateUtc="2025-06-02T20:53:00Z">
            <w:r>
              <w:rPr>
                <w:noProof/>
              </w:rPr>
            </w:r>
          </w:ins>
          <w:r>
            <w:rPr>
              <w:noProof/>
            </w:rPr>
            <w:fldChar w:fldCharType="separate"/>
          </w:r>
          <w:ins w:id="47" w:author="Ingr Jiri" w:date="2025-06-02T22:53:00Z" w16du:dateUtc="2025-06-02T20:53:00Z">
            <w:r>
              <w:rPr>
                <w:noProof/>
              </w:rPr>
              <w:t>6</w:t>
            </w:r>
          </w:ins>
          <w:ins w:id="48" w:author="Ingr Jiri" w:date="2025-06-02T22:52:00Z" w16du:dateUtc="2025-06-02T20:52:00Z">
            <w:r>
              <w:rPr>
                <w:noProof/>
              </w:rPr>
              <w:fldChar w:fldCharType="end"/>
            </w:r>
            <w:r w:rsidRPr="00E43AE9">
              <w:rPr>
                <w:rStyle w:val="Hypertextovodkaz"/>
                <w:noProof/>
              </w:rPr>
              <w:fldChar w:fldCharType="end"/>
            </w:r>
          </w:ins>
        </w:p>
        <w:p w14:paraId="56733A2C" w14:textId="5C293B27" w:rsidR="004904E2" w:rsidRDefault="004904E2">
          <w:pPr>
            <w:pStyle w:val="Obsah3"/>
            <w:rPr>
              <w:ins w:id="49" w:author="Ingr Jiri" w:date="2025-06-02T22:52:00Z" w16du:dateUtc="2025-06-02T20:52:00Z"/>
              <w:rFonts w:asciiTheme="minorHAnsi" w:eastAsiaTheme="minorEastAsia" w:hAnsiTheme="minorHAnsi" w:cstheme="minorBidi"/>
              <w:noProof/>
              <w:kern w:val="2"/>
              <w:lang w:eastAsia="cs-CZ"/>
              <w14:ligatures w14:val="standardContextual"/>
            </w:rPr>
          </w:pPr>
          <w:ins w:id="5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"_Toc199797202"</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2.1.1</w:t>
            </w:r>
            <w:r>
              <w:rPr>
                <w:rFonts w:asciiTheme="minorHAnsi" w:eastAsiaTheme="minorEastAsia" w:hAnsiTheme="minorHAnsi" w:cstheme="minorBidi"/>
                <w:noProof/>
                <w:kern w:val="2"/>
                <w:lang w:eastAsia="cs-CZ"/>
                <w14:ligatures w14:val="standardContextual"/>
              </w:rPr>
              <w:tab/>
            </w:r>
            <w:r w:rsidRPr="00E43AE9">
              <w:rPr>
                <w:rStyle w:val="Hypertextovodkaz"/>
                <w:noProof/>
              </w:rPr>
              <w:t>Detekce objektu s využitím hlubokého učení</w:t>
            </w:r>
            <w:r>
              <w:rPr>
                <w:noProof/>
              </w:rPr>
              <w:tab/>
            </w:r>
            <w:r>
              <w:rPr>
                <w:noProof/>
              </w:rPr>
              <w:fldChar w:fldCharType="begin"/>
            </w:r>
            <w:r>
              <w:rPr>
                <w:noProof/>
              </w:rPr>
              <w:instrText xml:space="preserve"> PAGEREF _Toc199797202 \h </w:instrText>
            </w:r>
          </w:ins>
          <w:ins w:id="51" w:author="Ingr Jiri" w:date="2025-06-02T22:53:00Z" w16du:dateUtc="2025-06-02T20:53:00Z">
            <w:r>
              <w:rPr>
                <w:noProof/>
              </w:rPr>
            </w:r>
          </w:ins>
          <w:r>
            <w:rPr>
              <w:noProof/>
            </w:rPr>
            <w:fldChar w:fldCharType="separate"/>
          </w:r>
          <w:ins w:id="52" w:author="Ingr Jiri" w:date="2025-06-02T22:53:00Z" w16du:dateUtc="2025-06-02T20:53:00Z">
            <w:r>
              <w:rPr>
                <w:noProof/>
              </w:rPr>
              <w:t>6</w:t>
            </w:r>
          </w:ins>
          <w:ins w:id="53" w:author="Ingr Jiri" w:date="2025-06-02T22:52:00Z" w16du:dateUtc="2025-06-02T20:52:00Z">
            <w:r>
              <w:rPr>
                <w:noProof/>
              </w:rPr>
              <w:fldChar w:fldCharType="end"/>
            </w:r>
            <w:r w:rsidRPr="00E43AE9">
              <w:rPr>
                <w:rStyle w:val="Hypertextovodkaz"/>
                <w:noProof/>
              </w:rPr>
              <w:fldChar w:fldCharType="end"/>
            </w:r>
          </w:ins>
        </w:p>
        <w:p w14:paraId="1D8BA000" w14:textId="6844D7D9" w:rsidR="004904E2" w:rsidRDefault="004904E2">
          <w:pPr>
            <w:pStyle w:val="Obsah2"/>
            <w:rPr>
              <w:ins w:id="54" w:author="Ingr Jiri" w:date="2025-06-02T22:52:00Z" w16du:dateUtc="2025-06-02T20:52:00Z"/>
              <w:rFonts w:asciiTheme="minorHAnsi" w:eastAsiaTheme="minorEastAsia" w:hAnsiTheme="minorHAnsi" w:cstheme="minorBidi"/>
              <w:noProof/>
              <w:kern w:val="2"/>
              <w:lang w:eastAsia="cs-CZ"/>
              <w14:ligatures w14:val="standardContextual"/>
            </w:rPr>
          </w:pPr>
          <w:ins w:id="5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"_Toc199797203"</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2.2</w:t>
            </w:r>
            <w:r>
              <w:rPr>
                <w:rFonts w:asciiTheme="minorHAnsi" w:eastAsiaTheme="minorEastAsia" w:hAnsiTheme="minorHAnsi" w:cstheme="minorBidi"/>
                <w:noProof/>
                <w:kern w:val="2"/>
                <w:lang w:eastAsia="cs-CZ"/>
                <w14:ligatures w14:val="standardContextual"/>
              </w:rPr>
              <w:tab/>
            </w:r>
            <w:r w:rsidRPr="00E43AE9">
              <w:rPr>
                <w:rStyle w:val="Hypertextovodkaz"/>
                <w:noProof/>
              </w:rPr>
              <w:t>Umělé neuronové sítě</w:t>
            </w:r>
            <w:r>
              <w:rPr>
                <w:noProof/>
              </w:rPr>
              <w:tab/>
            </w:r>
            <w:r>
              <w:rPr>
                <w:noProof/>
              </w:rPr>
              <w:fldChar w:fldCharType="begin"/>
            </w:r>
            <w:r>
              <w:rPr>
                <w:noProof/>
              </w:rPr>
              <w:instrText xml:space="preserve"> PAGEREF _Toc199797203 \h </w:instrText>
            </w:r>
          </w:ins>
          <w:ins w:id="56" w:author="Ingr Jiri" w:date="2025-06-02T22:53:00Z" w16du:dateUtc="2025-06-02T20:53:00Z">
            <w:r>
              <w:rPr>
                <w:noProof/>
              </w:rPr>
            </w:r>
          </w:ins>
          <w:r>
            <w:rPr>
              <w:noProof/>
            </w:rPr>
            <w:fldChar w:fldCharType="separate"/>
          </w:r>
          <w:ins w:id="57" w:author="Ingr Jiri" w:date="2025-06-02T22:53:00Z" w16du:dateUtc="2025-06-02T20:53:00Z">
            <w:r>
              <w:rPr>
                <w:noProof/>
              </w:rPr>
              <w:t>7</w:t>
            </w:r>
          </w:ins>
          <w:ins w:id="58" w:author="Ingr Jiri" w:date="2025-06-02T22:52:00Z" w16du:dateUtc="2025-06-02T20:52:00Z">
            <w:r>
              <w:rPr>
                <w:noProof/>
              </w:rPr>
              <w:fldChar w:fldCharType="end"/>
            </w:r>
            <w:r w:rsidRPr="00E43AE9">
              <w:rPr>
                <w:rStyle w:val="Hypertextovodkaz"/>
                <w:noProof/>
              </w:rPr>
              <w:fldChar w:fldCharType="end"/>
            </w:r>
          </w:ins>
        </w:p>
        <w:p w14:paraId="1085D6B3" w14:textId="15ED3BEB" w:rsidR="004904E2" w:rsidRDefault="004904E2">
          <w:pPr>
            <w:pStyle w:val="Obsah2"/>
            <w:rPr>
              <w:ins w:id="59" w:author="Ingr Jiri" w:date="2025-06-02T22:52:00Z" w16du:dateUtc="2025-06-02T20:52:00Z"/>
              <w:rFonts w:asciiTheme="minorHAnsi" w:eastAsiaTheme="minorEastAsia" w:hAnsiTheme="minorHAnsi" w:cstheme="minorBidi"/>
              <w:noProof/>
              <w:kern w:val="2"/>
              <w:lang w:eastAsia="cs-CZ"/>
              <w14:ligatures w14:val="standardContextual"/>
            </w:rPr>
          </w:pPr>
          <w:ins w:id="6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"_Toc199797204"</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2.3</w:t>
            </w:r>
            <w:r>
              <w:rPr>
                <w:rFonts w:asciiTheme="minorHAnsi" w:eastAsiaTheme="minorEastAsia" w:hAnsiTheme="minorHAnsi" w:cstheme="minorBidi"/>
                <w:noProof/>
                <w:kern w:val="2"/>
                <w:lang w:eastAsia="cs-CZ"/>
                <w14:ligatures w14:val="standardContextual"/>
              </w:rPr>
              <w:tab/>
            </w:r>
            <w:r w:rsidRPr="00E43AE9">
              <w:rPr>
                <w:rStyle w:val="Hypertextovodkaz"/>
                <w:noProof/>
              </w:rPr>
              <w:t>Konvoluční neuronové sítě</w:t>
            </w:r>
            <w:r>
              <w:rPr>
                <w:noProof/>
              </w:rPr>
              <w:tab/>
            </w:r>
            <w:r>
              <w:rPr>
                <w:noProof/>
              </w:rPr>
              <w:fldChar w:fldCharType="begin"/>
            </w:r>
            <w:r>
              <w:rPr>
                <w:noProof/>
              </w:rPr>
              <w:instrText xml:space="preserve"> PAGEREF _Toc199797204 \h </w:instrText>
            </w:r>
          </w:ins>
          <w:ins w:id="61" w:author="Ingr Jiri" w:date="2025-06-02T22:53:00Z" w16du:dateUtc="2025-06-02T20:53:00Z">
            <w:r>
              <w:rPr>
                <w:noProof/>
              </w:rPr>
            </w:r>
          </w:ins>
          <w:r>
            <w:rPr>
              <w:noProof/>
            </w:rPr>
            <w:fldChar w:fldCharType="separate"/>
          </w:r>
          <w:ins w:id="62" w:author="Ingr Jiri" w:date="2025-06-02T22:53:00Z" w16du:dateUtc="2025-06-02T20:53:00Z">
            <w:r>
              <w:rPr>
                <w:noProof/>
              </w:rPr>
              <w:t>8</w:t>
            </w:r>
          </w:ins>
          <w:ins w:id="63" w:author="Ingr Jiri" w:date="2025-06-02T22:52:00Z" w16du:dateUtc="2025-06-02T20:52:00Z">
            <w:r>
              <w:rPr>
                <w:noProof/>
              </w:rPr>
              <w:fldChar w:fldCharType="end"/>
            </w:r>
            <w:r w:rsidRPr="00E43AE9">
              <w:rPr>
                <w:rStyle w:val="Hypertextovodkaz"/>
                <w:noProof/>
              </w:rPr>
              <w:fldChar w:fldCharType="end"/>
            </w:r>
          </w:ins>
        </w:p>
        <w:p w14:paraId="798A5B6E" w14:textId="07DE7722" w:rsidR="004904E2" w:rsidRDefault="004904E2">
          <w:pPr>
            <w:pStyle w:val="Obsah2"/>
            <w:rPr>
              <w:ins w:id="64" w:author="Ingr Jiri" w:date="2025-06-02T22:52:00Z" w16du:dateUtc="2025-06-02T20:52:00Z"/>
              <w:rFonts w:asciiTheme="minorHAnsi" w:eastAsiaTheme="minorEastAsia" w:hAnsiTheme="minorHAnsi" w:cstheme="minorBidi"/>
              <w:noProof/>
              <w:kern w:val="2"/>
              <w:lang w:eastAsia="cs-CZ"/>
              <w14:ligatures w14:val="standardContextual"/>
            </w:rPr>
          </w:pPr>
          <w:ins w:id="6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"_Toc199797205"</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2.4</w:t>
            </w:r>
            <w:r>
              <w:rPr>
                <w:rFonts w:asciiTheme="minorHAnsi" w:eastAsiaTheme="minorEastAsia" w:hAnsiTheme="minorHAnsi" w:cstheme="minorBidi"/>
                <w:noProof/>
                <w:kern w:val="2"/>
                <w:lang w:eastAsia="cs-CZ"/>
                <w14:ligatures w14:val="standardContextual"/>
              </w:rPr>
              <w:tab/>
            </w:r>
            <w:r w:rsidRPr="00E43AE9">
              <w:rPr>
                <w:rStyle w:val="Hypertextovodkaz"/>
                <w:noProof/>
              </w:rPr>
              <w:t>Two-stage detektory</w:t>
            </w:r>
            <w:r>
              <w:rPr>
                <w:noProof/>
              </w:rPr>
              <w:tab/>
            </w:r>
            <w:r>
              <w:rPr>
                <w:noProof/>
              </w:rPr>
              <w:fldChar w:fldCharType="begin"/>
            </w:r>
            <w:r>
              <w:rPr>
                <w:noProof/>
              </w:rPr>
              <w:instrText xml:space="preserve"> PAGEREF _Toc199797205 \h </w:instrText>
            </w:r>
          </w:ins>
          <w:ins w:id="66" w:author="Ingr Jiri" w:date="2025-06-02T22:53:00Z" w16du:dateUtc="2025-06-02T20:53:00Z">
            <w:r>
              <w:rPr>
                <w:noProof/>
              </w:rPr>
            </w:r>
          </w:ins>
          <w:r>
            <w:rPr>
              <w:noProof/>
            </w:rPr>
            <w:fldChar w:fldCharType="separate"/>
          </w:r>
          <w:ins w:id="67" w:author="Ingr Jiri" w:date="2025-06-02T22:53:00Z" w16du:dateUtc="2025-06-02T20:53:00Z">
            <w:r>
              <w:rPr>
                <w:noProof/>
              </w:rPr>
              <w:t>11</w:t>
            </w:r>
          </w:ins>
          <w:ins w:id="68" w:author="Ingr Jiri" w:date="2025-06-02T22:52:00Z" w16du:dateUtc="2025-06-02T20:52:00Z">
            <w:r>
              <w:rPr>
                <w:noProof/>
              </w:rPr>
              <w:fldChar w:fldCharType="end"/>
            </w:r>
            <w:r w:rsidRPr="00E43AE9">
              <w:rPr>
                <w:rStyle w:val="Hypertextovodkaz"/>
                <w:noProof/>
              </w:rPr>
              <w:fldChar w:fldCharType="end"/>
            </w:r>
          </w:ins>
        </w:p>
        <w:p w14:paraId="4BE272F6" w14:textId="416D8B8D" w:rsidR="004904E2" w:rsidRDefault="004904E2">
          <w:pPr>
            <w:pStyle w:val="Obsah3"/>
            <w:rPr>
              <w:ins w:id="69" w:author="Ingr Jiri" w:date="2025-06-02T22:52:00Z" w16du:dateUtc="2025-06-02T20:52:00Z"/>
              <w:rFonts w:asciiTheme="minorHAnsi" w:eastAsiaTheme="minorEastAsia" w:hAnsiTheme="minorHAnsi" w:cstheme="minorBidi"/>
              <w:noProof/>
              <w:kern w:val="2"/>
              <w:lang w:eastAsia="cs-CZ"/>
              <w14:ligatures w14:val="standardContextual"/>
            </w:rPr>
          </w:pPr>
          <w:ins w:id="7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"_Toc199797206"</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2.4.1</w:t>
            </w:r>
            <w:r>
              <w:rPr>
                <w:rFonts w:asciiTheme="minorHAnsi" w:eastAsiaTheme="minorEastAsia" w:hAnsiTheme="minorHAnsi" w:cstheme="minorBidi"/>
                <w:noProof/>
                <w:kern w:val="2"/>
                <w:lang w:eastAsia="cs-CZ"/>
                <w14:ligatures w14:val="standardContextual"/>
              </w:rPr>
              <w:tab/>
            </w:r>
            <w:r w:rsidRPr="00E43AE9">
              <w:rPr>
                <w:rStyle w:val="Hypertextovodkaz"/>
                <w:noProof/>
              </w:rPr>
              <w:t>Region-based Convolutional Neural Network (R-CNN)</w:t>
            </w:r>
            <w:r>
              <w:rPr>
                <w:noProof/>
              </w:rPr>
              <w:tab/>
            </w:r>
            <w:r>
              <w:rPr>
                <w:noProof/>
              </w:rPr>
              <w:fldChar w:fldCharType="begin"/>
            </w:r>
            <w:r>
              <w:rPr>
                <w:noProof/>
              </w:rPr>
              <w:instrText xml:space="preserve"> PAGEREF _Toc199797206 \h </w:instrText>
            </w:r>
          </w:ins>
          <w:ins w:id="71" w:author="Ingr Jiri" w:date="2025-06-02T22:53:00Z" w16du:dateUtc="2025-06-02T20:53:00Z">
            <w:r>
              <w:rPr>
                <w:noProof/>
              </w:rPr>
            </w:r>
          </w:ins>
          <w:r>
            <w:rPr>
              <w:noProof/>
            </w:rPr>
            <w:fldChar w:fldCharType="separate"/>
          </w:r>
          <w:ins w:id="72" w:author="Ingr Jiri" w:date="2025-06-02T22:53:00Z" w16du:dateUtc="2025-06-02T20:53:00Z">
            <w:r>
              <w:rPr>
                <w:noProof/>
              </w:rPr>
              <w:t>11</w:t>
            </w:r>
          </w:ins>
          <w:ins w:id="73" w:author="Ingr Jiri" w:date="2025-06-02T22:52:00Z" w16du:dateUtc="2025-06-02T20:52:00Z">
            <w:r>
              <w:rPr>
                <w:noProof/>
              </w:rPr>
              <w:fldChar w:fldCharType="end"/>
            </w:r>
            <w:r w:rsidRPr="00E43AE9">
              <w:rPr>
                <w:rStyle w:val="Hypertextovodkaz"/>
                <w:noProof/>
              </w:rPr>
              <w:fldChar w:fldCharType="end"/>
            </w:r>
          </w:ins>
        </w:p>
        <w:p w14:paraId="496125B4" w14:textId="575BE57B" w:rsidR="004904E2" w:rsidRDefault="004904E2">
          <w:pPr>
            <w:pStyle w:val="Obsah3"/>
            <w:rPr>
              <w:ins w:id="74" w:author="Ingr Jiri" w:date="2025-06-02T22:52:00Z" w16du:dateUtc="2025-06-02T20:52:00Z"/>
              <w:rFonts w:asciiTheme="minorHAnsi" w:eastAsiaTheme="minorEastAsia" w:hAnsiTheme="minorHAnsi" w:cstheme="minorBidi"/>
              <w:noProof/>
              <w:kern w:val="2"/>
              <w:lang w:eastAsia="cs-CZ"/>
              <w14:ligatures w14:val="standardContextual"/>
            </w:rPr>
          </w:pPr>
          <w:ins w:id="7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"_Toc199797207"</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2.4.2</w:t>
            </w:r>
            <w:r>
              <w:rPr>
                <w:rFonts w:asciiTheme="minorHAnsi" w:eastAsiaTheme="minorEastAsia" w:hAnsiTheme="minorHAnsi" w:cstheme="minorBidi"/>
                <w:noProof/>
                <w:kern w:val="2"/>
                <w:lang w:eastAsia="cs-CZ"/>
                <w14:ligatures w14:val="standardContextual"/>
              </w:rPr>
              <w:tab/>
            </w:r>
            <w:r w:rsidRPr="00E43AE9">
              <w:rPr>
                <w:rStyle w:val="Hypertextovodkaz"/>
                <w:noProof/>
              </w:rPr>
              <w:t>Fast R-CNN</w:t>
            </w:r>
            <w:r>
              <w:rPr>
                <w:noProof/>
              </w:rPr>
              <w:tab/>
            </w:r>
            <w:r>
              <w:rPr>
                <w:noProof/>
              </w:rPr>
              <w:fldChar w:fldCharType="begin"/>
            </w:r>
            <w:r>
              <w:rPr>
                <w:noProof/>
              </w:rPr>
              <w:instrText xml:space="preserve"> PAGEREF _Toc199797207 \h </w:instrText>
            </w:r>
          </w:ins>
          <w:ins w:id="76" w:author="Ingr Jiri" w:date="2025-06-02T22:53:00Z" w16du:dateUtc="2025-06-02T20:53:00Z">
            <w:r>
              <w:rPr>
                <w:noProof/>
              </w:rPr>
            </w:r>
          </w:ins>
          <w:r>
            <w:rPr>
              <w:noProof/>
            </w:rPr>
            <w:fldChar w:fldCharType="separate"/>
          </w:r>
          <w:ins w:id="77" w:author="Ingr Jiri" w:date="2025-06-02T22:53:00Z" w16du:dateUtc="2025-06-02T20:53:00Z">
            <w:r>
              <w:rPr>
                <w:noProof/>
              </w:rPr>
              <w:t>13</w:t>
            </w:r>
          </w:ins>
          <w:ins w:id="78" w:author="Ingr Jiri" w:date="2025-06-02T22:52:00Z" w16du:dateUtc="2025-06-02T20:52:00Z">
            <w:r>
              <w:rPr>
                <w:noProof/>
              </w:rPr>
              <w:fldChar w:fldCharType="end"/>
            </w:r>
            <w:r w:rsidRPr="00E43AE9">
              <w:rPr>
                <w:rStyle w:val="Hypertextovodkaz"/>
                <w:noProof/>
              </w:rPr>
              <w:fldChar w:fldCharType="end"/>
            </w:r>
          </w:ins>
        </w:p>
        <w:p w14:paraId="2EF0382B" w14:textId="49EC0A6E" w:rsidR="004904E2" w:rsidRDefault="004904E2">
          <w:pPr>
            <w:pStyle w:val="Obsah3"/>
            <w:rPr>
              <w:ins w:id="79" w:author="Ingr Jiri" w:date="2025-06-02T22:52:00Z" w16du:dateUtc="2025-06-02T20:52:00Z"/>
              <w:rFonts w:asciiTheme="minorHAnsi" w:eastAsiaTheme="minorEastAsia" w:hAnsiTheme="minorHAnsi" w:cstheme="minorBidi"/>
              <w:noProof/>
              <w:kern w:val="2"/>
              <w:lang w:eastAsia="cs-CZ"/>
              <w14:ligatures w14:val="standardContextual"/>
            </w:rPr>
          </w:pPr>
          <w:ins w:id="8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"_Toc199797208"</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2.4.3</w:t>
            </w:r>
            <w:r>
              <w:rPr>
                <w:rFonts w:asciiTheme="minorHAnsi" w:eastAsiaTheme="minorEastAsia" w:hAnsiTheme="minorHAnsi" w:cstheme="minorBidi"/>
                <w:noProof/>
                <w:kern w:val="2"/>
                <w:lang w:eastAsia="cs-CZ"/>
                <w14:ligatures w14:val="standardContextual"/>
              </w:rPr>
              <w:tab/>
            </w:r>
            <w:r w:rsidRPr="00E43AE9">
              <w:rPr>
                <w:rStyle w:val="Hypertextovodkaz"/>
                <w:noProof/>
              </w:rPr>
              <w:t>Faster R-CNN</w:t>
            </w:r>
            <w:r>
              <w:rPr>
                <w:noProof/>
              </w:rPr>
              <w:tab/>
            </w:r>
            <w:r>
              <w:rPr>
                <w:noProof/>
              </w:rPr>
              <w:fldChar w:fldCharType="begin"/>
            </w:r>
            <w:r>
              <w:rPr>
                <w:noProof/>
              </w:rPr>
              <w:instrText xml:space="preserve"> PAGEREF _Toc199797208 \h </w:instrText>
            </w:r>
          </w:ins>
          <w:ins w:id="81" w:author="Ingr Jiri" w:date="2025-06-02T22:53:00Z" w16du:dateUtc="2025-06-02T20:53:00Z">
            <w:r>
              <w:rPr>
                <w:noProof/>
              </w:rPr>
            </w:r>
          </w:ins>
          <w:r>
            <w:rPr>
              <w:noProof/>
            </w:rPr>
            <w:fldChar w:fldCharType="separate"/>
          </w:r>
          <w:ins w:id="82" w:author="Ingr Jiri" w:date="2025-06-02T22:53:00Z" w16du:dateUtc="2025-06-02T20:53:00Z">
            <w:r>
              <w:rPr>
                <w:noProof/>
              </w:rPr>
              <w:t>13</w:t>
            </w:r>
          </w:ins>
          <w:ins w:id="83" w:author="Ingr Jiri" w:date="2025-06-02T22:52:00Z" w16du:dateUtc="2025-06-02T20:52:00Z">
            <w:r>
              <w:rPr>
                <w:noProof/>
              </w:rPr>
              <w:fldChar w:fldCharType="end"/>
            </w:r>
            <w:r w:rsidRPr="00E43AE9">
              <w:rPr>
                <w:rStyle w:val="Hypertextovodkaz"/>
                <w:noProof/>
              </w:rPr>
              <w:fldChar w:fldCharType="end"/>
            </w:r>
          </w:ins>
        </w:p>
        <w:p w14:paraId="50A791ED" w14:textId="19FF7273" w:rsidR="004904E2" w:rsidRDefault="004904E2">
          <w:pPr>
            <w:pStyle w:val="Obsah2"/>
            <w:rPr>
              <w:ins w:id="84" w:author="Ingr Jiri" w:date="2025-06-02T22:52:00Z" w16du:dateUtc="2025-06-02T20:52:00Z"/>
              <w:rFonts w:asciiTheme="minorHAnsi" w:eastAsiaTheme="minorEastAsia" w:hAnsiTheme="minorHAnsi" w:cstheme="minorBidi"/>
              <w:noProof/>
              <w:kern w:val="2"/>
              <w:lang w:eastAsia="cs-CZ"/>
              <w14:ligatures w14:val="standardContextual"/>
            </w:rPr>
          </w:pPr>
          <w:ins w:id="8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"_Toc199797209"</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2.5</w:t>
            </w:r>
            <w:r>
              <w:rPr>
                <w:rFonts w:asciiTheme="minorHAnsi" w:eastAsiaTheme="minorEastAsia" w:hAnsiTheme="minorHAnsi" w:cstheme="minorBidi"/>
                <w:noProof/>
                <w:kern w:val="2"/>
                <w:lang w:eastAsia="cs-CZ"/>
                <w14:ligatures w14:val="standardContextual"/>
              </w:rPr>
              <w:tab/>
            </w:r>
            <w:r w:rsidRPr="00E43AE9">
              <w:rPr>
                <w:rStyle w:val="Hypertextovodkaz"/>
                <w:noProof/>
              </w:rPr>
              <w:t>One-stage detektory</w:t>
            </w:r>
            <w:r>
              <w:rPr>
                <w:noProof/>
              </w:rPr>
              <w:tab/>
            </w:r>
            <w:r>
              <w:rPr>
                <w:noProof/>
              </w:rPr>
              <w:fldChar w:fldCharType="begin"/>
            </w:r>
            <w:r>
              <w:rPr>
                <w:noProof/>
              </w:rPr>
              <w:instrText xml:space="preserve"> PAGEREF _Toc199797209 \h </w:instrText>
            </w:r>
          </w:ins>
          <w:ins w:id="86" w:author="Ingr Jiri" w:date="2025-06-02T22:53:00Z" w16du:dateUtc="2025-06-02T20:53:00Z">
            <w:r>
              <w:rPr>
                <w:noProof/>
              </w:rPr>
            </w:r>
          </w:ins>
          <w:r>
            <w:rPr>
              <w:noProof/>
            </w:rPr>
            <w:fldChar w:fldCharType="separate"/>
          </w:r>
          <w:ins w:id="87" w:author="Ingr Jiri" w:date="2025-06-02T22:53:00Z" w16du:dateUtc="2025-06-02T20:53:00Z">
            <w:r>
              <w:rPr>
                <w:noProof/>
              </w:rPr>
              <w:t>13</w:t>
            </w:r>
          </w:ins>
          <w:ins w:id="88" w:author="Ingr Jiri" w:date="2025-06-02T22:52:00Z" w16du:dateUtc="2025-06-02T20:52:00Z">
            <w:r>
              <w:rPr>
                <w:noProof/>
              </w:rPr>
              <w:fldChar w:fldCharType="end"/>
            </w:r>
            <w:r w:rsidRPr="00E43AE9">
              <w:rPr>
                <w:rStyle w:val="Hypertextovodkaz"/>
                <w:noProof/>
              </w:rPr>
              <w:fldChar w:fldCharType="end"/>
            </w:r>
          </w:ins>
        </w:p>
        <w:p w14:paraId="479615CD" w14:textId="79357782" w:rsidR="004904E2" w:rsidRDefault="004904E2">
          <w:pPr>
            <w:pStyle w:val="Obsah3"/>
            <w:rPr>
              <w:ins w:id="89" w:author="Ingr Jiri" w:date="2025-06-02T22:52:00Z" w16du:dateUtc="2025-06-02T20:52:00Z"/>
              <w:rFonts w:asciiTheme="minorHAnsi" w:eastAsiaTheme="minorEastAsia" w:hAnsiTheme="minorHAnsi" w:cstheme="minorBidi"/>
              <w:noProof/>
              <w:kern w:val="2"/>
              <w:lang w:eastAsia="cs-CZ"/>
              <w14:ligatures w14:val="standardContextual"/>
            </w:rPr>
          </w:pPr>
          <w:ins w:id="9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"_Toc199797210"</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2.5.1</w:t>
            </w:r>
            <w:r>
              <w:rPr>
                <w:rFonts w:asciiTheme="minorHAnsi" w:eastAsiaTheme="minorEastAsia" w:hAnsiTheme="minorHAnsi" w:cstheme="minorBidi"/>
                <w:noProof/>
                <w:kern w:val="2"/>
                <w:lang w:eastAsia="cs-CZ"/>
                <w14:ligatures w14:val="standardContextual"/>
              </w:rPr>
              <w:tab/>
            </w:r>
            <w:r w:rsidRPr="00E43AE9">
              <w:rPr>
                <w:rStyle w:val="Hypertextovodkaz"/>
                <w:noProof/>
              </w:rPr>
              <w:t>Single Shot Multibox Detector (SSD)</w:t>
            </w:r>
            <w:r>
              <w:rPr>
                <w:noProof/>
              </w:rPr>
              <w:tab/>
            </w:r>
            <w:r>
              <w:rPr>
                <w:noProof/>
              </w:rPr>
              <w:fldChar w:fldCharType="begin"/>
            </w:r>
            <w:r>
              <w:rPr>
                <w:noProof/>
              </w:rPr>
              <w:instrText xml:space="preserve"> PAGEREF _Toc199797210 \h </w:instrText>
            </w:r>
          </w:ins>
          <w:ins w:id="91" w:author="Ingr Jiri" w:date="2025-06-02T22:53:00Z" w16du:dateUtc="2025-06-02T20:53:00Z">
            <w:r>
              <w:rPr>
                <w:noProof/>
              </w:rPr>
            </w:r>
          </w:ins>
          <w:r>
            <w:rPr>
              <w:noProof/>
            </w:rPr>
            <w:fldChar w:fldCharType="separate"/>
          </w:r>
          <w:ins w:id="92" w:author="Ingr Jiri" w:date="2025-06-02T22:53:00Z" w16du:dateUtc="2025-06-02T20:53:00Z">
            <w:r>
              <w:rPr>
                <w:noProof/>
              </w:rPr>
              <w:t>13</w:t>
            </w:r>
          </w:ins>
          <w:ins w:id="93" w:author="Ingr Jiri" w:date="2025-06-02T22:52:00Z" w16du:dateUtc="2025-06-02T20:52:00Z">
            <w:r>
              <w:rPr>
                <w:noProof/>
              </w:rPr>
              <w:fldChar w:fldCharType="end"/>
            </w:r>
            <w:r w:rsidRPr="00E43AE9">
              <w:rPr>
                <w:rStyle w:val="Hypertextovodkaz"/>
                <w:noProof/>
              </w:rPr>
              <w:fldChar w:fldCharType="end"/>
            </w:r>
          </w:ins>
        </w:p>
        <w:p w14:paraId="63CF381B" w14:textId="53BF8B5B" w:rsidR="004904E2" w:rsidRDefault="004904E2">
          <w:pPr>
            <w:pStyle w:val="Obsah2"/>
            <w:rPr>
              <w:ins w:id="94" w:author="Ingr Jiri" w:date="2025-06-02T22:52:00Z" w16du:dateUtc="2025-06-02T20:52:00Z"/>
              <w:rFonts w:asciiTheme="minorHAnsi" w:eastAsiaTheme="minorEastAsia" w:hAnsiTheme="minorHAnsi" w:cstheme="minorBidi"/>
              <w:noProof/>
              <w:kern w:val="2"/>
              <w:lang w:eastAsia="cs-CZ"/>
              <w14:ligatures w14:val="standardContextual"/>
            </w:rPr>
          </w:pPr>
          <w:ins w:id="9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"_Toc199797211"</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2.6</w:t>
            </w:r>
            <w:r>
              <w:rPr>
                <w:rFonts w:asciiTheme="minorHAnsi" w:eastAsiaTheme="minorEastAsia" w:hAnsiTheme="minorHAnsi" w:cstheme="minorBidi"/>
                <w:noProof/>
                <w:kern w:val="2"/>
                <w:lang w:eastAsia="cs-CZ"/>
                <w14:ligatures w14:val="standardContextual"/>
              </w:rPr>
              <w:tab/>
            </w:r>
            <w:r w:rsidRPr="00E43AE9">
              <w:rPr>
                <w:rStyle w:val="Hypertextovodkaz"/>
                <w:noProof/>
              </w:rPr>
              <w:t>You Only Look Once (YOLO)</w:t>
            </w:r>
            <w:r>
              <w:rPr>
                <w:noProof/>
              </w:rPr>
              <w:tab/>
            </w:r>
            <w:r>
              <w:rPr>
                <w:noProof/>
              </w:rPr>
              <w:fldChar w:fldCharType="begin"/>
            </w:r>
            <w:r>
              <w:rPr>
                <w:noProof/>
              </w:rPr>
              <w:instrText xml:space="preserve"> PAGEREF _Toc199797211 \h </w:instrText>
            </w:r>
          </w:ins>
          <w:ins w:id="96" w:author="Ingr Jiri" w:date="2025-06-02T22:53:00Z" w16du:dateUtc="2025-06-02T20:53:00Z">
            <w:r>
              <w:rPr>
                <w:noProof/>
              </w:rPr>
            </w:r>
          </w:ins>
          <w:r>
            <w:rPr>
              <w:noProof/>
            </w:rPr>
            <w:fldChar w:fldCharType="separate"/>
          </w:r>
          <w:ins w:id="97" w:author="Ingr Jiri" w:date="2025-06-02T22:53:00Z" w16du:dateUtc="2025-06-02T20:53:00Z">
            <w:r>
              <w:rPr>
                <w:noProof/>
              </w:rPr>
              <w:t>14</w:t>
            </w:r>
          </w:ins>
          <w:ins w:id="98" w:author="Ingr Jiri" w:date="2025-06-02T22:52:00Z" w16du:dateUtc="2025-06-02T20:52:00Z">
            <w:r>
              <w:rPr>
                <w:noProof/>
              </w:rPr>
              <w:fldChar w:fldCharType="end"/>
            </w:r>
            <w:r w:rsidRPr="00E43AE9">
              <w:rPr>
                <w:rStyle w:val="Hypertextovodkaz"/>
                <w:noProof/>
              </w:rPr>
              <w:fldChar w:fldCharType="end"/>
            </w:r>
          </w:ins>
        </w:p>
        <w:p w14:paraId="1FA84D76" w14:textId="1BA332B1" w:rsidR="004904E2" w:rsidRDefault="004904E2">
          <w:pPr>
            <w:pStyle w:val="Obsah3"/>
            <w:rPr>
              <w:ins w:id="99" w:author="Ingr Jiri" w:date="2025-06-02T22:52:00Z" w16du:dateUtc="2025-06-02T20:52:00Z"/>
              <w:rFonts w:asciiTheme="minorHAnsi" w:eastAsiaTheme="minorEastAsia" w:hAnsiTheme="minorHAnsi" w:cstheme="minorBidi"/>
              <w:noProof/>
              <w:kern w:val="2"/>
              <w:lang w:eastAsia="cs-CZ"/>
              <w14:ligatures w14:val="standardContextual"/>
            </w:rPr>
          </w:pPr>
          <w:ins w:id="10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"_Toc199797212"</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2.6.1</w:t>
            </w:r>
            <w:r>
              <w:rPr>
                <w:rFonts w:asciiTheme="minorHAnsi" w:eastAsiaTheme="minorEastAsia" w:hAnsiTheme="minorHAnsi" w:cstheme="minorBidi"/>
                <w:noProof/>
                <w:kern w:val="2"/>
                <w:lang w:eastAsia="cs-CZ"/>
                <w14:ligatures w14:val="standardContextual"/>
              </w:rPr>
              <w:tab/>
            </w:r>
            <w:r w:rsidRPr="00E43AE9">
              <w:rPr>
                <w:rStyle w:val="Hypertextovodkaz"/>
                <w:noProof/>
              </w:rPr>
              <w:t>Algoritmus YOLO</w:t>
            </w:r>
            <w:r>
              <w:rPr>
                <w:noProof/>
              </w:rPr>
              <w:tab/>
            </w:r>
            <w:r>
              <w:rPr>
                <w:noProof/>
              </w:rPr>
              <w:fldChar w:fldCharType="begin"/>
            </w:r>
            <w:r>
              <w:rPr>
                <w:noProof/>
              </w:rPr>
              <w:instrText xml:space="preserve"> PAGEREF _Toc199797212 \h </w:instrText>
            </w:r>
          </w:ins>
          <w:ins w:id="101" w:author="Ingr Jiri" w:date="2025-06-02T22:53:00Z" w16du:dateUtc="2025-06-02T20:53:00Z">
            <w:r>
              <w:rPr>
                <w:noProof/>
              </w:rPr>
            </w:r>
          </w:ins>
          <w:r>
            <w:rPr>
              <w:noProof/>
            </w:rPr>
            <w:fldChar w:fldCharType="separate"/>
          </w:r>
          <w:ins w:id="102" w:author="Ingr Jiri" w:date="2025-06-02T22:53:00Z" w16du:dateUtc="2025-06-02T20:53:00Z">
            <w:r>
              <w:rPr>
                <w:noProof/>
              </w:rPr>
              <w:t>15</w:t>
            </w:r>
          </w:ins>
          <w:ins w:id="103" w:author="Ingr Jiri" w:date="2025-06-02T22:52:00Z" w16du:dateUtc="2025-06-02T20:52:00Z">
            <w:r>
              <w:rPr>
                <w:noProof/>
              </w:rPr>
              <w:fldChar w:fldCharType="end"/>
            </w:r>
            <w:r w:rsidRPr="00E43AE9">
              <w:rPr>
                <w:rStyle w:val="Hypertextovodkaz"/>
                <w:noProof/>
              </w:rPr>
              <w:fldChar w:fldCharType="end"/>
            </w:r>
          </w:ins>
        </w:p>
        <w:p w14:paraId="16B05FB1" w14:textId="0E09732C" w:rsidR="004904E2" w:rsidRDefault="004904E2">
          <w:pPr>
            <w:pStyle w:val="Obsah3"/>
            <w:rPr>
              <w:ins w:id="104" w:author="Ingr Jiri" w:date="2025-06-02T22:52:00Z" w16du:dateUtc="2025-06-02T20:52:00Z"/>
              <w:rFonts w:asciiTheme="minorHAnsi" w:eastAsiaTheme="minorEastAsia" w:hAnsiTheme="minorHAnsi" w:cstheme="minorBidi"/>
              <w:noProof/>
              <w:kern w:val="2"/>
              <w:lang w:eastAsia="cs-CZ"/>
              <w14:ligatures w14:val="standardContextual"/>
            </w:rPr>
          </w:pPr>
          <w:ins w:id="10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"_Toc199797213"</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2.6.2</w:t>
            </w:r>
            <w:r>
              <w:rPr>
                <w:rFonts w:asciiTheme="minorHAnsi" w:eastAsiaTheme="minorEastAsia" w:hAnsiTheme="minorHAnsi" w:cstheme="minorBidi"/>
                <w:noProof/>
                <w:kern w:val="2"/>
                <w:lang w:eastAsia="cs-CZ"/>
                <w14:ligatures w14:val="standardContextual"/>
              </w:rPr>
              <w:tab/>
            </w:r>
            <w:r w:rsidRPr="00E43AE9">
              <w:rPr>
                <w:rStyle w:val="Hypertextovodkaz"/>
                <w:noProof/>
              </w:rPr>
              <w:t>Vývoj YOLO</w:t>
            </w:r>
            <w:r>
              <w:rPr>
                <w:noProof/>
              </w:rPr>
              <w:tab/>
            </w:r>
            <w:r>
              <w:rPr>
                <w:noProof/>
              </w:rPr>
              <w:fldChar w:fldCharType="begin"/>
            </w:r>
            <w:r>
              <w:rPr>
                <w:noProof/>
              </w:rPr>
              <w:instrText xml:space="preserve"> PAGEREF _Toc199797213 \h </w:instrText>
            </w:r>
          </w:ins>
          <w:ins w:id="106" w:author="Ingr Jiri" w:date="2025-06-02T22:53:00Z" w16du:dateUtc="2025-06-02T20:53:00Z">
            <w:r>
              <w:rPr>
                <w:noProof/>
              </w:rPr>
            </w:r>
          </w:ins>
          <w:r>
            <w:rPr>
              <w:noProof/>
            </w:rPr>
            <w:fldChar w:fldCharType="separate"/>
          </w:r>
          <w:ins w:id="107" w:author="Ingr Jiri" w:date="2025-06-02T22:53:00Z" w16du:dateUtc="2025-06-02T20:53:00Z">
            <w:r>
              <w:rPr>
                <w:noProof/>
              </w:rPr>
              <w:t>15</w:t>
            </w:r>
          </w:ins>
          <w:ins w:id="108" w:author="Ingr Jiri" w:date="2025-06-02T22:52:00Z" w16du:dateUtc="2025-06-02T20:52:00Z">
            <w:r>
              <w:rPr>
                <w:noProof/>
              </w:rPr>
              <w:fldChar w:fldCharType="end"/>
            </w:r>
            <w:r w:rsidRPr="00E43AE9">
              <w:rPr>
                <w:rStyle w:val="Hypertextovodkaz"/>
                <w:noProof/>
              </w:rPr>
              <w:fldChar w:fldCharType="end"/>
            </w:r>
          </w:ins>
        </w:p>
        <w:p w14:paraId="0753C925" w14:textId="1D4640B9" w:rsidR="004904E2" w:rsidRDefault="004904E2">
          <w:pPr>
            <w:pStyle w:val="Obsah3"/>
            <w:rPr>
              <w:ins w:id="109" w:author="Ingr Jiri" w:date="2025-06-02T22:52:00Z" w16du:dateUtc="2025-06-02T20:52:00Z"/>
              <w:rFonts w:asciiTheme="minorHAnsi" w:eastAsiaTheme="minorEastAsia" w:hAnsiTheme="minorHAnsi" w:cstheme="minorBidi"/>
              <w:noProof/>
              <w:kern w:val="2"/>
              <w:lang w:eastAsia="cs-CZ"/>
              <w14:ligatures w14:val="standardContextual"/>
            </w:rPr>
          </w:pPr>
          <w:ins w:id="11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"_Toc199797214"</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2.6.3</w:t>
            </w:r>
            <w:r>
              <w:rPr>
                <w:rFonts w:asciiTheme="minorHAnsi" w:eastAsiaTheme="minorEastAsia" w:hAnsiTheme="minorHAnsi" w:cstheme="minorBidi"/>
                <w:noProof/>
                <w:kern w:val="2"/>
                <w:lang w:eastAsia="cs-CZ"/>
                <w14:ligatures w14:val="standardContextual"/>
              </w:rPr>
              <w:tab/>
            </w:r>
            <w:r w:rsidRPr="00E43AE9">
              <w:rPr>
                <w:rStyle w:val="Hypertextovodkaz"/>
                <w:noProof/>
              </w:rPr>
              <w:t>Velikosti YOLO</w:t>
            </w:r>
            <w:r>
              <w:rPr>
                <w:noProof/>
              </w:rPr>
              <w:tab/>
            </w:r>
            <w:r>
              <w:rPr>
                <w:noProof/>
              </w:rPr>
              <w:fldChar w:fldCharType="begin"/>
            </w:r>
            <w:r>
              <w:rPr>
                <w:noProof/>
              </w:rPr>
              <w:instrText xml:space="preserve"> PAGEREF _Toc199797214 \h </w:instrText>
            </w:r>
          </w:ins>
          <w:ins w:id="111" w:author="Ingr Jiri" w:date="2025-06-02T22:53:00Z" w16du:dateUtc="2025-06-02T20:53:00Z">
            <w:r>
              <w:rPr>
                <w:noProof/>
              </w:rPr>
            </w:r>
          </w:ins>
          <w:r>
            <w:rPr>
              <w:noProof/>
            </w:rPr>
            <w:fldChar w:fldCharType="separate"/>
          </w:r>
          <w:ins w:id="112" w:author="Ingr Jiri" w:date="2025-06-02T22:53:00Z" w16du:dateUtc="2025-06-02T20:53:00Z">
            <w:r>
              <w:rPr>
                <w:noProof/>
              </w:rPr>
              <w:t>17</w:t>
            </w:r>
          </w:ins>
          <w:ins w:id="113" w:author="Ingr Jiri" w:date="2025-06-02T22:52:00Z" w16du:dateUtc="2025-06-02T20:52:00Z">
            <w:r>
              <w:rPr>
                <w:noProof/>
              </w:rPr>
              <w:fldChar w:fldCharType="end"/>
            </w:r>
            <w:r w:rsidRPr="00E43AE9">
              <w:rPr>
                <w:rStyle w:val="Hypertextovodkaz"/>
                <w:noProof/>
              </w:rPr>
              <w:fldChar w:fldCharType="end"/>
            </w:r>
          </w:ins>
        </w:p>
        <w:p w14:paraId="34583AA1" w14:textId="7D0A1C2D" w:rsidR="004904E2" w:rsidRDefault="004904E2">
          <w:pPr>
            <w:pStyle w:val="Obsah3"/>
            <w:rPr>
              <w:ins w:id="114" w:author="Ingr Jiri" w:date="2025-06-02T22:52:00Z" w16du:dateUtc="2025-06-02T20:52:00Z"/>
              <w:rFonts w:asciiTheme="minorHAnsi" w:eastAsiaTheme="minorEastAsia" w:hAnsiTheme="minorHAnsi" w:cstheme="minorBidi"/>
              <w:noProof/>
              <w:kern w:val="2"/>
              <w:lang w:eastAsia="cs-CZ"/>
              <w14:ligatures w14:val="standardContextual"/>
            </w:rPr>
          </w:pPr>
          <w:ins w:id="11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"_Toc199797215"</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2.6.4</w:t>
            </w:r>
            <w:r>
              <w:rPr>
                <w:rFonts w:asciiTheme="minorHAnsi" w:eastAsiaTheme="minorEastAsia" w:hAnsiTheme="minorHAnsi" w:cstheme="minorBidi"/>
                <w:noProof/>
                <w:kern w:val="2"/>
                <w:lang w:eastAsia="cs-CZ"/>
                <w14:ligatures w14:val="standardContextual"/>
              </w:rPr>
              <w:tab/>
            </w:r>
            <w:r w:rsidRPr="00E43AE9">
              <w:rPr>
                <w:rStyle w:val="Hypertextovodkaz"/>
                <w:noProof/>
              </w:rPr>
              <w:t>Výstup YOLO algoritmu</w:t>
            </w:r>
            <w:r>
              <w:rPr>
                <w:noProof/>
              </w:rPr>
              <w:tab/>
            </w:r>
            <w:r>
              <w:rPr>
                <w:noProof/>
              </w:rPr>
              <w:fldChar w:fldCharType="begin"/>
            </w:r>
            <w:r>
              <w:rPr>
                <w:noProof/>
              </w:rPr>
              <w:instrText xml:space="preserve"> PAGEREF _Toc199797215 \h </w:instrText>
            </w:r>
          </w:ins>
          <w:ins w:id="116" w:author="Ingr Jiri" w:date="2025-06-02T22:53:00Z" w16du:dateUtc="2025-06-02T20:53:00Z">
            <w:r>
              <w:rPr>
                <w:noProof/>
              </w:rPr>
            </w:r>
          </w:ins>
          <w:r>
            <w:rPr>
              <w:noProof/>
            </w:rPr>
            <w:fldChar w:fldCharType="separate"/>
          </w:r>
          <w:ins w:id="117" w:author="Ingr Jiri" w:date="2025-06-02T22:53:00Z" w16du:dateUtc="2025-06-02T20:53:00Z">
            <w:r>
              <w:rPr>
                <w:noProof/>
              </w:rPr>
              <w:t>18</w:t>
            </w:r>
          </w:ins>
          <w:ins w:id="118" w:author="Ingr Jiri" w:date="2025-06-02T22:52:00Z" w16du:dateUtc="2025-06-02T20:52:00Z">
            <w:r>
              <w:rPr>
                <w:noProof/>
              </w:rPr>
              <w:fldChar w:fldCharType="end"/>
            </w:r>
            <w:r w:rsidRPr="00E43AE9">
              <w:rPr>
                <w:rStyle w:val="Hypertextovodkaz"/>
                <w:noProof/>
              </w:rPr>
              <w:fldChar w:fldCharType="end"/>
            </w:r>
          </w:ins>
        </w:p>
        <w:p w14:paraId="37CDF015" w14:textId="77A41BDA" w:rsidR="004904E2" w:rsidRDefault="004904E2">
          <w:pPr>
            <w:pStyle w:val="Obsah2"/>
            <w:rPr>
              <w:ins w:id="119" w:author="Ingr Jiri" w:date="2025-06-02T22:52:00Z" w16du:dateUtc="2025-06-02T20:52:00Z"/>
              <w:rFonts w:asciiTheme="minorHAnsi" w:eastAsiaTheme="minorEastAsia" w:hAnsiTheme="minorHAnsi" w:cstheme="minorBidi"/>
              <w:noProof/>
              <w:kern w:val="2"/>
              <w:lang w:eastAsia="cs-CZ"/>
              <w14:ligatures w14:val="standardContextual"/>
            </w:rPr>
          </w:pPr>
          <w:ins w:id="12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"_Toc199797216"</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2.7</w:t>
            </w:r>
            <w:r>
              <w:rPr>
                <w:rFonts w:asciiTheme="minorHAnsi" w:eastAsiaTheme="minorEastAsia" w:hAnsiTheme="minorHAnsi" w:cstheme="minorBidi"/>
                <w:noProof/>
                <w:kern w:val="2"/>
                <w:lang w:eastAsia="cs-CZ"/>
                <w14:ligatures w14:val="standardContextual"/>
              </w:rPr>
              <w:tab/>
            </w:r>
            <w:r w:rsidRPr="00E43AE9">
              <w:rPr>
                <w:rStyle w:val="Hypertextovodkaz"/>
                <w:noProof/>
              </w:rPr>
              <w:t>Srovnání one-stage vs. two-stage algortimů</w:t>
            </w:r>
            <w:r>
              <w:rPr>
                <w:noProof/>
              </w:rPr>
              <w:tab/>
            </w:r>
            <w:r>
              <w:rPr>
                <w:noProof/>
              </w:rPr>
              <w:fldChar w:fldCharType="begin"/>
            </w:r>
            <w:r>
              <w:rPr>
                <w:noProof/>
              </w:rPr>
              <w:instrText xml:space="preserve"> PAGEREF _Toc199797216 \h </w:instrText>
            </w:r>
          </w:ins>
          <w:ins w:id="121" w:author="Ingr Jiri" w:date="2025-06-02T22:53:00Z" w16du:dateUtc="2025-06-02T20:53:00Z">
            <w:r>
              <w:rPr>
                <w:noProof/>
              </w:rPr>
            </w:r>
          </w:ins>
          <w:r>
            <w:rPr>
              <w:noProof/>
            </w:rPr>
            <w:fldChar w:fldCharType="separate"/>
          </w:r>
          <w:ins w:id="122" w:author="Ingr Jiri" w:date="2025-06-02T22:53:00Z" w16du:dateUtc="2025-06-02T20:53:00Z">
            <w:r>
              <w:rPr>
                <w:noProof/>
              </w:rPr>
              <w:t>18</w:t>
            </w:r>
          </w:ins>
          <w:ins w:id="123" w:author="Ingr Jiri" w:date="2025-06-02T22:52:00Z" w16du:dateUtc="2025-06-02T20:52:00Z">
            <w:r>
              <w:rPr>
                <w:noProof/>
              </w:rPr>
              <w:fldChar w:fldCharType="end"/>
            </w:r>
            <w:r w:rsidRPr="00E43AE9">
              <w:rPr>
                <w:rStyle w:val="Hypertextovodkaz"/>
                <w:noProof/>
              </w:rPr>
              <w:fldChar w:fldCharType="end"/>
            </w:r>
          </w:ins>
        </w:p>
        <w:p w14:paraId="728014F1" w14:textId="6C6EE2E6" w:rsidR="004904E2" w:rsidRDefault="004904E2">
          <w:pPr>
            <w:pStyle w:val="Obsah2"/>
            <w:rPr>
              <w:ins w:id="124" w:author="Ingr Jiri" w:date="2025-06-02T22:52:00Z" w16du:dateUtc="2025-06-02T20:52:00Z"/>
              <w:rFonts w:asciiTheme="minorHAnsi" w:eastAsiaTheme="minorEastAsia" w:hAnsiTheme="minorHAnsi" w:cstheme="minorBidi"/>
              <w:noProof/>
              <w:kern w:val="2"/>
              <w:lang w:eastAsia="cs-CZ"/>
              <w14:ligatures w14:val="standardContextual"/>
            </w:rPr>
          </w:pPr>
          <w:ins w:id="12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"_Toc199797217"</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2.8</w:t>
            </w:r>
            <w:r>
              <w:rPr>
                <w:rFonts w:asciiTheme="minorHAnsi" w:eastAsiaTheme="minorEastAsia" w:hAnsiTheme="minorHAnsi" w:cstheme="minorBidi"/>
                <w:noProof/>
                <w:kern w:val="2"/>
                <w:lang w:eastAsia="cs-CZ"/>
                <w14:ligatures w14:val="standardContextual"/>
              </w:rPr>
              <w:tab/>
            </w:r>
            <w:r w:rsidRPr="00E43AE9">
              <w:rPr>
                <w:rStyle w:val="Hypertextovodkaz"/>
                <w:noProof/>
              </w:rPr>
              <w:t>Evaluační metriky</w:t>
            </w:r>
            <w:r>
              <w:rPr>
                <w:noProof/>
              </w:rPr>
              <w:tab/>
            </w:r>
            <w:r>
              <w:rPr>
                <w:noProof/>
              </w:rPr>
              <w:fldChar w:fldCharType="begin"/>
            </w:r>
            <w:r>
              <w:rPr>
                <w:noProof/>
              </w:rPr>
              <w:instrText xml:space="preserve"> PAGEREF _Toc199797217 \h </w:instrText>
            </w:r>
          </w:ins>
          <w:ins w:id="126" w:author="Ingr Jiri" w:date="2025-06-02T22:53:00Z" w16du:dateUtc="2025-06-02T20:53:00Z">
            <w:r>
              <w:rPr>
                <w:noProof/>
              </w:rPr>
            </w:r>
          </w:ins>
          <w:r>
            <w:rPr>
              <w:noProof/>
            </w:rPr>
            <w:fldChar w:fldCharType="separate"/>
          </w:r>
          <w:ins w:id="127" w:author="Ingr Jiri" w:date="2025-06-02T22:53:00Z" w16du:dateUtc="2025-06-02T20:53:00Z">
            <w:r>
              <w:rPr>
                <w:noProof/>
              </w:rPr>
              <w:t>19</w:t>
            </w:r>
          </w:ins>
          <w:ins w:id="128" w:author="Ingr Jiri" w:date="2025-06-02T22:52:00Z" w16du:dateUtc="2025-06-02T20:52:00Z">
            <w:r>
              <w:rPr>
                <w:noProof/>
              </w:rPr>
              <w:fldChar w:fldCharType="end"/>
            </w:r>
            <w:r w:rsidRPr="00E43AE9">
              <w:rPr>
                <w:rStyle w:val="Hypertextovodkaz"/>
                <w:noProof/>
              </w:rPr>
              <w:fldChar w:fldCharType="end"/>
            </w:r>
          </w:ins>
        </w:p>
        <w:p w14:paraId="36B04E0C" w14:textId="46E22AD1" w:rsidR="004904E2" w:rsidRDefault="004904E2">
          <w:pPr>
            <w:pStyle w:val="Obsah3"/>
            <w:rPr>
              <w:ins w:id="129" w:author="Ingr Jiri" w:date="2025-06-02T22:52:00Z" w16du:dateUtc="2025-06-02T20:52:00Z"/>
              <w:rFonts w:asciiTheme="minorHAnsi" w:eastAsiaTheme="minorEastAsia" w:hAnsiTheme="minorHAnsi" w:cstheme="minorBidi"/>
              <w:noProof/>
              <w:kern w:val="2"/>
              <w:lang w:eastAsia="cs-CZ"/>
              <w14:ligatures w14:val="standardContextual"/>
            </w:rPr>
          </w:pPr>
          <w:ins w:id="13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"_Toc199797218"</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2.8.1</w:t>
            </w:r>
            <w:r>
              <w:rPr>
                <w:rFonts w:asciiTheme="minorHAnsi" w:eastAsiaTheme="minorEastAsia" w:hAnsiTheme="minorHAnsi" w:cstheme="minorBidi"/>
                <w:noProof/>
                <w:kern w:val="2"/>
                <w:lang w:eastAsia="cs-CZ"/>
                <w14:ligatures w14:val="standardContextual"/>
              </w:rPr>
              <w:tab/>
            </w:r>
            <w:r w:rsidRPr="00E43AE9">
              <w:rPr>
                <w:rStyle w:val="Hypertextovodkaz"/>
                <w:noProof/>
              </w:rPr>
              <w:t>Intersection over Union (IoU)</w:t>
            </w:r>
            <w:r>
              <w:rPr>
                <w:noProof/>
              </w:rPr>
              <w:tab/>
            </w:r>
            <w:r>
              <w:rPr>
                <w:noProof/>
              </w:rPr>
              <w:fldChar w:fldCharType="begin"/>
            </w:r>
            <w:r>
              <w:rPr>
                <w:noProof/>
              </w:rPr>
              <w:instrText xml:space="preserve"> PAGEREF _Toc199797218 \h </w:instrText>
            </w:r>
          </w:ins>
          <w:ins w:id="131" w:author="Ingr Jiri" w:date="2025-06-02T22:53:00Z" w16du:dateUtc="2025-06-02T20:53:00Z">
            <w:r>
              <w:rPr>
                <w:noProof/>
              </w:rPr>
            </w:r>
          </w:ins>
          <w:r>
            <w:rPr>
              <w:noProof/>
            </w:rPr>
            <w:fldChar w:fldCharType="separate"/>
          </w:r>
          <w:ins w:id="132" w:author="Ingr Jiri" w:date="2025-06-02T22:53:00Z" w16du:dateUtc="2025-06-02T20:53:00Z">
            <w:r>
              <w:rPr>
                <w:noProof/>
              </w:rPr>
              <w:t>19</w:t>
            </w:r>
          </w:ins>
          <w:ins w:id="133" w:author="Ingr Jiri" w:date="2025-06-02T22:52:00Z" w16du:dateUtc="2025-06-02T20:52:00Z">
            <w:r>
              <w:rPr>
                <w:noProof/>
              </w:rPr>
              <w:fldChar w:fldCharType="end"/>
            </w:r>
            <w:r w:rsidRPr="00E43AE9">
              <w:rPr>
                <w:rStyle w:val="Hypertextovodkaz"/>
                <w:noProof/>
              </w:rPr>
              <w:fldChar w:fldCharType="end"/>
            </w:r>
          </w:ins>
        </w:p>
        <w:p w14:paraId="24AEFCCD" w14:textId="2D05C015" w:rsidR="004904E2" w:rsidRDefault="004904E2">
          <w:pPr>
            <w:pStyle w:val="Obsah3"/>
            <w:rPr>
              <w:ins w:id="134" w:author="Ingr Jiri" w:date="2025-06-02T22:52:00Z" w16du:dateUtc="2025-06-02T20:52:00Z"/>
              <w:rFonts w:asciiTheme="minorHAnsi" w:eastAsiaTheme="minorEastAsia" w:hAnsiTheme="minorHAnsi" w:cstheme="minorBidi"/>
              <w:noProof/>
              <w:kern w:val="2"/>
              <w:lang w:eastAsia="cs-CZ"/>
              <w14:ligatures w14:val="standardContextual"/>
            </w:rPr>
          </w:pPr>
          <w:ins w:id="13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"_Toc199797219"</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2.8.2</w:t>
            </w:r>
            <w:r>
              <w:rPr>
                <w:rFonts w:asciiTheme="minorHAnsi" w:eastAsiaTheme="minorEastAsia" w:hAnsiTheme="minorHAnsi" w:cstheme="minorBidi"/>
                <w:noProof/>
                <w:kern w:val="2"/>
                <w:lang w:eastAsia="cs-CZ"/>
                <w14:ligatures w14:val="standardContextual"/>
              </w:rPr>
              <w:tab/>
            </w:r>
            <w:r w:rsidRPr="00E43AE9">
              <w:rPr>
                <w:rStyle w:val="Hypertextovodkaz"/>
                <w:noProof/>
              </w:rPr>
              <w:t>Precision</w:t>
            </w:r>
            <w:r>
              <w:rPr>
                <w:noProof/>
              </w:rPr>
              <w:tab/>
            </w:r>
            <w:r>
              <w:rPr>
                <w:noProof/>
              </w:rPr>
              <w:fldChar w:fldCharType="begin"/>
            </w:r>
            <w:r>
              <w:rPr>
                <w:noProof/>
              </w:rPr>
              <w:instrText xml:space="preserve"> PAGEREF _Toc199797219 \h </w:instrText>
            </w:r>
          </w:ins>
          <w:ins w:id="136" w:author="Ingr Jiri" w:date="2025-06-02T22:53:00Z" w16du:dateUtc="2025-06-02T20:53:00Z">
            <w:r>
              <w:rPr>
                <w:noProof/>
              </w:rPr>
            </w:r>
          </w:ins>
          <w:r>
            <w:rPr>
              <w:noProof/>
            </w:rPr>
            <w:fldChar w:fldCharType="separate"/>
          </w:r>
          <w:ins w:id="137" w:author="Ingr Jiri" w:date="2025-06-02T22:53:00Z" w16du:dateUtc="2025-06-02T20:53:00Z">
            <w:r>
              <w:rPr>
                <w:noProof/>
              </w:rPr>
              <w:t>19</w:t>
            </w:r>
          </w:ins>
          <w:ins w:id="138" w:author="Ingr Jiri" w:date="2025-06-02T22:52:00Z" w16du:dateUtc="2025-06-02T20:52:00Z">
            <w:r>
              <w:rPr>
                <w:noProof/>
              </w:rPr>
              <w:fldChar w:fldCharType="end"/>
            </w:r>
            <w:r w:rsidRPr="00E43AE9">
              <w:rPr>
                <w:rStyle w:val="Hypertextovodkaz"/>
                <w:noProof/>
              </w:rPr>
              <w:fldChar w:fldCharType="end"/>
            </w:r>
          </w:ins>
        </w:p>
        <w:p w14:paraId="6825012A" w14:textId="4556123A" w:rsidR="004904E2" w:rsidRDefault="004904E2">
          <w:pPr>
            <w:pStyle w:val="Obsah3"/>
            <w:rPr>
              <w:ins w:id="139" w:author="Ingr Jiri" w:date="2025-06-02T22:52:00Z" w16du:dateUtc="2025-06-02T20:52:00Z"/>
              <w:rFonts w:asciiTheme="minorHAnsi" w:eastAsiaTheme="minorEastAsia" w:hAnsiTheme="minorHAnsi" w:cstheme="minorBidi"/>
              <w:noProof/>
              <w:kern w:val="2"/>
              <w:lang w:eastAsia="cs-CZ"/>
              <w14:ligatures w14:val="standardContextual"/>
            </w:rPr>
          </w:pPr>
          <w:ins w:id="14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"_Toc199797220"</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2.8.3</w:t>
            </w:r>
            <w:r>
              <w:rPr>
                <w:rFonts w:asciiTheme="minorHAnsi" w:eastAsiaTheme="minorEastAsia" w:hAnsiTheme="minorHAnsi" w:cstheme="minorBidi"/>
                <w:noProof/>
                <w:kern w:val="2"/>
                <w:lang w:eastAsia="cs-CZ"/>
                <w14:ligatures w14:val="standardContextual"/>
              </w:rPr>
              <w:tab/>
            </w:r>
            <w:r w:rsidRPr="00E43AE9">
              <w:rPr>
                <w:rStyle w:val="Hypertextovodkaz"/>
                <w:noProof/>
              </w:rPr>
              <w:t>Recall</w:t>
            </w:r>
            <w:r>
              <w:rPr>
                <w:noProof/>
              </w:rPr>
              <w:tab/>
            </w:r>
            <w:r>
              <w:rPr>
                <w:noProof/>
              </w:rPr>
              <w:fldChar w:fldCharType="begin"/>
            </w:r>
            <w:r>
              <w:rPr>
                <w:noProof/>
              </w:rPr>
              <w:instrText xml:space="preserve"> PAGEREF _Toc199797220 \h </w:instrText>
            </w:r>
          </w:ins>
          <w:ins w:id="141" w:author="Ingr Jiri" w:date="2025-06-02T22:53:00Z" w16du:dateUtc="2025-06-02T20:53:00Z">
            <w:r>
              <w:rPr>
                <w:noProof/>
              </w:rPr>
            </w:r>
          </w:ins>
          <w:r>
            <w:rPr>
              <w:noProof/>
            </w:rPr>
            <w:fldChar w:fldCharType="separate"/>
          </w:r>
          <w:ins w:id="142" w:author="Ingr Jiri" w:date="2025-06-02T22:53:00Z" w16du:dateUtc="2025-06-02T20:53:00Z">
            <w:r>
              <w:rPr>
                <w:noProof/>
              </w:rPr>
              <w:t>20</w:t>
            </w:r>
          </w:ins>
          <w:ins w:id="143" w:author="Ingr Jiri" w:date="2025-06-02T22:52:00Z" w16du:dateUtc="2025-06-02T20:52:00Z">
            <w:r>
              <w:rPr>
                <w:noProof/>
              </w:rPr>
              <w:fldChar w:fldCharType="end"/>
            </w:r>
            <w:r w:rsidRPr="00E43AE9">
              <w:rPr>
                <w:rStyle w:val="Hypertextovodkaz"/>
                <w:noProof/>
              </w:rPr>
              <w:fldChar w:fldCharType="end"/>
            </w:r>
          </w:ins>
        </w:p>
        <w:p w14:paraId="6EAA870A" w14:textId="16A4D9DB" w:rsidR="004904E2" w:rsidRDefault="004904E2">
          <w:pPr>
            <w:pStyle w:val="Obsah3"/>
            <w:rPr>
              <w:ins w:id="144" w:author="Ingr Jiri" w:date="2025-06-02T22:52:00Z" w16du:dateUtc="2025-06-02T20:52:00Z"/>
              <w:rFonts w:asciiTheme="minorHAnsi" w:eastAsiaTheme="minorEastAsia" w:hAnsiTheme="minorHAnsi" w:cstheme="minorBidi"/>
              <w:noProof/>
              <w:kern w:val="2"/>
              <w:lang w:eastAsia="cs-CZ"/>
              <w14:ligatures w14:val="standardContextual"/>
            </w:rPr>
          </w:pPr>
          <w:ins w:id="14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"_Toc199797221"</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2.8.4</w:t>
            </w:r>
            <w:r>
              <w:rPr>
                <w:rFonts w:asciiTheme="minorHAnsi" w:eastAsiaTheme="minorEastAsia" w:hAnsiTheme="minorHAnsi" w:cstheme="minorBidi"/>
                <w:noProof/>
                <w:kern w:val="2"/>
                <w:lang w:eastAsia="cs-CZ"/>
                <w14:ligatures w14:val="standardContextual"/>
              </w:rPr>
              <w:tab/>
            </w:r>
            <w:r w:rsidRPr="00E43AE9">
              <w:rPr>
                <w:rStyle w:val="Hypertextovodkaz"/>
                <w:noProof/>
              </w:rPr>
              <w:t>Average Precision (AP)</w:t>
            </w:r>
            <w:r>
              <w:rPr>
                <w:noProof/>
              </w:rPr>
              <w:tab/>
            </w:r>
            <w:r>
              <w:rPr>
                <w:noProof/>
              </w:rPr>
              <w:fldChar w:fldCharType="begin"/>
            </w:r>
            <w:r>
              <w:rPr>
                <w:noProof/>
              </w:rPr>
              <w:instrText xml:space="preserve"> PAGEREF _Toc199797221 \h </w:instrText>
            </w:r>
          </w:ins>
          <w:ins w:id="146" w:author="Ingr Jiri" w:date="2025-06-02T22:53:00Z" w16du:dateUtc="2025-06-02T20:53:00Z">
            <w:r>
              <w:rPr>
                <w:noProof/>
              </w:rPr>
            </w:r>
          </w:ins>
          <w:r>
            <w:rPr>
              <w:noProof/>
            </w:rPr>
            <w:fldChar w:fldCharType="separate"/>
          </w:r>
          <w:ins w:id="147" w:author="Ingr Jiri" w:date="2025-06-02T22:53:00Z" w16du:dateUtc="2025-06-02T20:53:00Z">
            <w:r>
              <w:rPr>
                <w:noProof/>
              </w:rPr>
              <w:t>20</w:t>
            </w:r>
          </w:ins>
          <w:ins w:id="148" w:author="Ingr Jiri" w:date="2025-06-02T22:52:00Z" w16du:dateUtc="2025-06-02T20:52:00Z">
            <w:r>
              <w:rPr>
                <w:noProof/>
              </w:rPr>
              <w:fldChar w:fldCharType="end"/>
            </w:r>
            <w:r w:rsidRPr="00E43AE9">
              <w:rPr>
                <w:rStyle w:val="Hypertextovodkaz"/>
                <w:noProof/>
              </w:rPr>
              <w:fldChar w:fldCharType="end"/>
            </w:r>
          </w:ins>
        </w:p>
        <w:p w14:paraId="1F0B8238" w14:textId="47994F10" w:rsidR="004904E2" w:rsidRDefault="004904E2">
          <w:pPr>
            <w:pStyle w:val="Obsah1"/>
            <w:tabs>
              <w:tab w:val="left" w:pos="510"/>
            </w:tabs>
            <w:rPr>
              <w:ins w:id="149" w:author="Ingr Jiri" w:date="2025-06-02T22:52:00Z" w16du:dateUtc="2025-06-02T20:52:00Z"/>
              <w:rFonts w:asciiTheme="minorHAnsi" w:eastAsiaTheme="minorEastAsia" w:hAnsiTheme="minorHAnsi" w:cstheme="minorBidi"/>
              <w:noProof/>
              <w:kern w:val="2"/>
              <w:lang w:eastAsia="cs-CZ"/>
              <w14:ligatures w14:val="standardContextual"/>
            </w:rPr>
          </w:pPr>
          <w:ins w:id="15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"_Toc199797222"</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w:t>
            </w:r>
            <w:r>
              <w:rPr>
                <w:rFonts w:asciiTheme="minorHAnsi" w:eastAsiaTheme="minorEastAsia" w:hAnsiTheme="minorHAnsi" w:cstheme="minorBidi"/>
                <w:noProof/>
                <w:kern w:val="2"/>
                <w:lang w:eastAsia="cs-CZ"/>
                <w14:ligatures w14:val="standardContextual"/>
              </w:rPr>
              <w:tab/>
            </w:r>
            <w:r w:rsidRPr="00E43AE9">
              <w:rPr>
                <w:rStyle w:val="Hypertextovodkaz"/>
                <w:noProof/>
              </w:rPr>
              <w:t>EXPERIMENTÁLNÍ ČÁST</w:t>
            </w:r>
            <w:r>
              <w:rPr>
                <w:noProof/>
              </w:rPr>
              <w:tab/>
            </w:r>
            <w:r>
              <w:rPr>
                <w:noProof/>
              </w:rPr>
              <w:fldChar w:fldCharType="begin"/>
            </w:r>
            <w:r>
              <w:rPr>
                <w:noProof/>
              </w:rPr>
              <w:instrText xml:space="preserve"> PAGEREF _Toc199797222 \h </w:instrText>
            </w:r>
          </w:ins>
          <w:ins w:id="151" w:author="Ingr Jiri" w:date="2025-06-02T22:53:00Z" w16du:dateUtc="2025-06-02T20:53:00Z">
            <w:r>
              <w:rPr>
                <w:noProof/>
              </w:rPr>
            </w:r>
          </w:ins>
          <w:r>
            <w:rPr>
              <w:noProof/>
            </w:rPr>
            <w:fldChar w:fldCharType="separate"/>
          </w:r>
          <w:ins w:id="152" w:author="Ingr Jiri" w:date="2025-06-02T22:53:00Z" w16du:dateUtc="2025-06-02T20:53:00Z">
            <w:r>
              <w:rPr>
                <w:noProof/>
              </w:rPr>
              <w:t>22</w:t>
            </w:r>
          </w:ins>
          <w:ins w:id="153" w:author="Ingr Jiri" w:date="2025-06-02T22:52:00Z" w16du:dateUtc="2025-06-02T20:52:00Z">
            <w:r>
              <w:rPr>
                <w:noProof/>
              </w:rPr>
              <w:fldChar w:fldCharType="end"/>
            </w:r>
            <w:r w:rsidRPr="00E43AE9">
              <w:rPr>
                <w:rStyle w:val="Hypertextovodkaz"/>
                <w:noProof/>
              </w:rPr>
              <w:fldChar w:fldCharType="end"/>
            </w:r>
          </w:ins>
        </w:p>
        <w:p w14:paraId="178F744A" w14:textId="5DB80481" w:rsidR="004904E2" w:rsidRDefault="004904E2">
          <w:pPr>
            <w:pStyle w:val="Obsah2"/>
            <w:rPr>
              <w:ins w:id="154" w:author="Ingr Jiri" w:date="2025-06-02T22:52:00Z" w16du:dateUtc="2025-06-02T20:52:00Z"/>
              <w:rFonts w:asciiTheme="minorHAnsi" w:eastAsiaTheme="minorEastAsia" w:hAnsiTheme="minorHAnsi" w:cstheme="minorBidi"/>
              <w:noProof/>
              <w:kern w:val="2"/>
              <w:lang w:eastAsia="cs-CZ"/>
              <w14:ligatures w14:val="standardContextual"/>
            </w:rPr>
          </w:pPr>
          <w:ins w:id="15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"_Toc199797223"</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3.1</w:t>
            </w:r>
            <w:r>
              <w:rPr>
                <w:rFonts w:asciiTheme="minorHAnsi" w:eastAsiaTheme="minorEastAsia" w:hAnsiTheme="minorHAnsi" w:cstheme="minorBidi"/>
                <w:noProof/>
                <w:kern w:val="2"/>
                <w:lang w:eastAsia="cs-CZ"/>
                <w14:ligatures w14:val="standardContextual"/>
              </w:rPr>
              <w:tab/>
            </w:r>
            <w:r w:rsidRPr="00E43AE9">
              <w:rPr>
                <w:rStyle w:val="Hypertextovodkaz"/>
                <w:noProof/>
              </w:rPr>
              <w:t>Dataset</w:t>
            </w:r>
            <w:r>
              <w:rPr>
                <w:noProof/>
              </w:rPr>
              <w:tab/>
            </w:r>
            <w:r>
              <w:rPr>
                <w:noProof/>
              </w:rPr>
              <w:fldChar w:fldCharType="begin"/>
            </w:r>
            <w:r>
              <w:rPr>
                <w:noProof/>
              </w:rPr>
              <w:instrText xml:space="preserve"> PAGEREF _Toc199797223 \h </w:instrText>
            </w:r>
          </w:ins>
          <w:ins w:id="156" w:author="Ingr Jiri" w:date="2025-06-02T22:53:00Z" w16du:dateUtc="2025-06-02T20:53:00Z">
            <w:r>
              <w:rPr>
                <w:noProof/>
              </w:rPr>
            </w:r>
          </w:ins>
          <w:r>
            <w:rPr>
              <w:noProof/>
            </w:rPr>
            <w:fldChar w:fldCharType="separate"/>
          </w:r>
          <w:ins w:id="157" w:author="Ingr Jiri" w:date="2025-06-02T22:53:00Z" w16du:dateUtc="2025-06-02T20:53:00Z">
            <w:r>
              <w:rPr>
                <w:noProof/>
              </w:rPr>
              <w:t>22</w:t>
            </w:r>
          </w:ins>
          <w:ins w:id="158" w:author="Ingr Jiri" w:date="2025-06-02T22:52:00Z" w16du:dateUtc="2025-06-02T20:52:00Z">
            <w:r>
              <w:rPr>
                <w:noProof/>
              </w:rPr>
              <w:fldChar w:fldCharType="end"/>
            </w:r>
            <w:r w:rsidRPr="00E43AE9">
              <w:rPr>
                <w:rStyle w:val="Hypertextovodkaz"/>
                <w:noProof/>
              </w:rPr>
              <w:fldChar w:fldCharType="end"/>
            </w:r>
          </w:ins>
        </w:p>
        <w:p w14:paraId="756CFB78" w14:textId="3A5DC8BA" w:rsidR="004904E2" w:rsidRDefault="004904E2">
          <w:pPr>
            <w:pStyle w:val="Obsah3"/>
            <w:rPr>
              <w:ins w:id="159" w:author="Ingr Jiri" w:date="2025-06-02T22:52:00Z" w16du:dateUtc="2025-06-02T20:52:00Z"/>
              <w:rFonts w:asciiTheme="minorHAnsi" w:eastAsiaTheme="minorEastAsia" w:hAnsiTheme="minorHAnsi" w:cstheme="minorBidi"/>
              <w:noProof/>
              <w:kern w:val="2"/>
              <w:lang w:eastAsia="cs-CZ"/>
              <w14:ligatures w14:val="standardContextual"/>
            </w:rPr>
          </w:pPr>
          <w:ins w:id="16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"_Toc199797224"</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3.1.1</w:t>
            </w:r>
            <w:r>
              <w:rPr>
                <w:rFonts w:asciiTheme="minorHAnsi" w:eastAsiaTheme="minorEastAsia" w:hAnsiTheme="minorHAnsi" w:cstheme="minorBidi"/>
                <w:noProof/>
                <w:kern w:val="2"/>
                <w:lang w:eastAsia="cs-CZ"/>
                <w14:ligatures w14:val="standardContextual"/>
              </w:rPr>
              <w:tab/>
            </w:r>
            <w:r w:rsidRPr="00E43AE9">
              <w:rPr>
                <w:rStyle w:val="Hypertextovodkaz"/>
                <w:noProof/>
              </w:rPr>
              <w:t>Manuální anotace</w:t>
            </w:r>
            <w:r>
              <w:rPr>
                <w:noProof/>
              </w:rPr>
              <w:tab/>
            </w:r>
            <w:r>
              <w:rPr>
                <w:noProof/>
              </w:rPr>
              <w:fldChar w:fldCharType="begin"/>
            </w:r>
            <w:r>
              <w:rPr>
                <w:noProof/>
              </w:rPr>
              <w:instrText xml:space="preserve"> PAGEREF _Toc199797224 \h </w:instrText>
            </w:r>
          </w:ins>
          <w:ins w:id="161" w:author="Ingr Jiri" w:date="2025-06-02T22:53:00Z" w16du:dateUtc="2025-06-02T20:53:00Z">
            <w:r>
              <w:rPr>
                <w:noProof/>
              </w:rPr>
            </w:r>
          </w:ins>
          <w:r>
            <w:rPr>
              <w:noProof/>
            </w:rPr>
            <w:fldChar w:fldCharType="separate"/>
          </w:r>
          <w:ins w:id="162" w:author="Ingr Jiri" w:date="2025-06-02T22:53:00Z" w16du:dateUtc="2025-06-02T20:53:00Z">
            <w:r>
              <w:rPr>
                <w:noProof/>
              </w:rPr>
              <w:t>23</w:t>
            </w:r>
          </w:ins>
          <w:ins w:id="163" w:author="Ingr Jiri" w:date="2025-06-02T22:52:00Z" w16du:dateUtc="2025-06-02T20:52:00Z">
            <w:r>
              <w:rPr>
                <w:noProof/>
              </w:rPr>
              <w:fldChar w:fldCharType="end"/>
            </w:r>
            <w:r w:rsidRPr="00E43AE9">
              <w:rPr>
                <w:rStyle w:val="Hypertextovodkaz"/>
                <w:noProof/>
              </w:rPr>
              <w:fldChar w:fldCharType="end"/>
            </w:r>
          </w:ins>
        </w:p>
        <w:p w14:paraId="70F81A76" w14:textId="20BEAA5F" w:rsidR="004904E2" w:rsidRDefault="004904E2">
          <w:pPr>
            <w:pStyle w:val="Obsah3"/>
            <w:rPr>
              <w:ins w:id="164" w:author="Ingr Jiri" w:date="2025-06-02T22:52:00Z" w16du:dateUtc="2025-06-02T20:52:00Z"/>
              <w:rFonts w:asciiTheme="minorHAnsi" w:eastAsiaTheme="minorEastAsia" w:hAnsiTheme="minorHAnsi" w:cstheme="minorBidi"/>
              <w:noProof/>
              <w:kern w:val="2"/>
              <w:lang w:eastAsia="cs-CZ"/>
              <w14:ligatures w14:val="standardContextual"/>
            </w:rPr>
          </w:pPr>
          <w:ins w:id="16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"_Toc199797225"</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3.1.2</w:t>
            </w:r>
            <w:r>
              <w:rPr>
                <w:rFonts w:asciiTheme="minorHAnsi" w:eastAsiaTheme="minorEastAsia" w:hAnsiTheme="minorHAnsi" w:cstheme="minorBidi"/>
                <w:noProof/>
                <w:kern w:val="2"/>
                <w:lang w:eastAsia="cs-CZ"/>
                <w14:ligatures w14:val="standardContextual"/>
              </w:rPr>
              <w:tab/>
            </w:r>
            <w:r w:rsidRPr="00E43AE9">
              <w:rPr>
                <w:rStyle w:val="Hypertextovodkaz"/>
                <w:noProof/>
              </w:rPr>
              <w:t>Semi-automatické anotace</w:t>
            </w:r>
            <w:r>
              <w:rPr>
                <w:noProof/>
              </w:rPr>
              <w:tab/>
            </w:r>
            <w:r>
              <w:rPr>
                <w:noProof/>
              </w:rPr>
              <w:fldChar w:fldCharType="begin"/>
            </w:r>
            <w:r>
              <w:rPr>
                <w:noProof/>
              </w:rPr>
              <w:instrText xml:space="preserve"> PAGEREF _Toc199797225 \h </w:instrText>
            </w:r>
          </w:ins>
          <w:ins w:id="166" w:author="Ingr Jiri" w:date="2025-06-02T22:53:00Z" w16du:dateUtc="2025-06-02T20:53:00Z">
            <w:r>
              <w:rPr>
                <w:noProof/>
              </w:rPr>
            </w:r>
          </w:ins>
          <w:r>
            <w:rPr>
              <w:noProof/>
            </w:rPr>
            <w:fldChar w:fldCharType="separate"/>
          </w:r>
          <w:ins w:id="167" w:author="Ingr Jiri" w:date="2025-06-02T22:53:00Z" w16du:dateUtc="2025-06-02T20:53:00Z">
            <w:r>
              <w:rPr>
                <w:noProof/>
              </w:rPr>
              <w:t>23</w:t>
            </w:r>
          </w:ins>
          <w:ins w:id="168" w:author="Ingr Jiri" w:date="2025-06-02T22:52:00Z" w16du:dateUtc="2025-06-02T20:52:00Z">
            <w:r>
              <w:rPr>
                <w:noProof/>
              </w:rPr>
              <w:fldChar w:fldCharType="end"/>
            </w:r>
            <w:r w:rsidRPr="00E43AE9">
              <w:rPr>
                <w:rStyle w:val="Hypertextovodkaz"/>
                <w:noProof/>
              </w:rPr>
              <w:fldChar w:fldCharType="end"/>
            </w:r>
          </w:ins>
        </w:p>
        <w:p w14:paraId="791C020C" w14:textId="3C29C1B6" w:rsidR="004904E2" w:rsidRDefault="004904E2">
          <w:pPr>
            <w:pStyle w:val="Obsah3"/>
            <w:rPr>
              <w:ins w:id="169" w:author="Ingr Jiri" w:date="2025-06-02T22:52:00Z" w16du:dateUtc="2025-06-02T20:52:00Z"/>
              <w:rFonts w:asciiTheme="minorHAnsi" w:eastAsiaTheme="minorEastAsia" w:hAnsiTheme="minorHAnsi" w:cstheme="minorBidi"/>
              <w:noProof/>
              <w:kern w:val="2"/>
              <w:lang w:eastAsia="cs-CZ"/>
              <w14:ligatures w14:val="standardContextual"/>
            </w:rPr>
          </w:pPr>
          <w:ins w:id="170" w:author="Ingr Jiri" w:date="2025-06-02T22:52:00Z" w16du:dateUtc="2025-06-02T20:52:00Z">
            <w:r w:rsidRPr="00E43AE9">
              <w:rPr>
                <w:rStyle w:val="Hypertextovodkaz"/>
                <w:noProof/>
              </w:rPr>
              <w:lastRenderedPageBreak/>
              <w:fldChar w:fldCharType="begin"/>
            </w:r>
            <w:r w:rsidRPr="00E43AE9">
              <w:rPr>
                <w:rStyle w:val="Hypertextovodkaz"/>
                <w:noProof/>
              </w:rPr>
              <w:instrText xml:space="preserve"> </w:instrText>
            </w:r>
            <w:r>
              <w:rPr>
                <w:noProof/>
              </w:rPr>
              <w:instrText>HYPERLINK \l "_Toc199797226"</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3.1.3</w:t>
            </w:r>
            <w:r>
              <w:rPr>
                <w:rFonts w:asciiTheme="minorHAnsi" w:eastAsiaTheme="minorEastAsia" w:hAnsiTheme="minorHAnsi" w:cstheme="minorBidi"/>
                <w:noProof/>
                <w:kern w:val="2"/>
                <w:lang w:eastAsia="cs-CZ"/>
                <w14:ligatures w14:val="standardContextual"/>
              </w:rPr>
              <w:tab/>
            </w:r>
            <w:r w:rsidRPr="00E43AE9">
              <w:rPr>
                <w:rStyle w:val="Hypertextovodkaz"/>
                <w:noProof/>
              </w:rPr>
              <w:t>Rozdělení datasetu</w:t>
            </w:r>
            <w:r>
              <w:rPr>
                <w:noProof/>
              </w:rPr>
              <w:tab/>
            </w:r>
            <w:r>
              <w:rPr>
                <w:noProof/>
              </w:rPr>
              <w:fldChar w:fldCharType="begin"/>
            </w:r>
            <w:r>
              <w:rPr>
                <w:noProof/>
              </w:rPr>
              <w:instrText xml:space="preserve"> PAGEREF _Toc199797226 \h </w:instrText>
            </w:r>
          </w:ins>
          <w:ins w:id="171" w:author="Ingr Jiri" w:date="2025-06-02T22:53:00Z" w16du:dateUtc="2025-06-02T20:53:00Z">
            <w:r>
              <w:rPr>
                <w:noProof/>
              </w:rPr>
            </w:r>
          </w:ins>
          <w:r>
            <w:rPr>
              <w:noProof/>
            </w:rPr>
            <w:fldChar w:fldCharType="separate"/>
          </w:r>
          <w:ins w:id="172" w:author="Ingr Jiri" w:date="2025-06-02T22:53:00Z" w16du:dateUtc="2025-06-02T20:53:00Z">
            <w:r>
              <w:rPr>
                <w:noProof/>
              </w:rPr>
              <w:t>24</w:t>
            </w:r>
          </w:ins>
          <w:ins w:id="173" w:author="Ingr Jiri" w:date="2025-06-02T22:52:00Z" w16du:dateUtc="2025-06-02T20:52:00Z">
            <w:r>
              <w:rPr>
                <w:noProof/>
              </w:rPr>
              <w:fldChar w:fldCharType="end"/>
            </w:r>
            <w:r w:rsidRPr="00E43AE9">
              <w:rPr>
                <w:rStyle w:val="Hypertextovodkaz"/>
                <w:noProof/>
              </w:rPr>
              <w:fldChar w:fldCharType="end"/>
            </w:r>
          </w:ins>
        </w:p>
        <w:p w14:paraId="428776D4" w14:textId="1262C220" w:rsidR="004904E2" w:rsidRDefault="004904E2">
          <w:pPr>
            <w:pStyle w:val="Obsah3"/>
            <w:rPr>
              <w:ins w:id="174" w:author="Ingr Jiri" w:date="2025-06-02T22:52:00Z" w16du:dateUtc="2025-06-02T20:52:00Z"/>
              <w:rFonts w:asciiTheme="minorHAnsi" w:eastAsiaTheme="minorEastAsia" w:hAnsiTheme="minorHAnsi" w:cstheme="minorBidi"/>
              <w:noProof/>
              <w:kern w:val="2"/>
              <w:lang w:eastAsia="cs-CZ"/>
              <w14:ligatures w14:val="standardContextual"/>
            </w:rPr>
          </w:pPr>
          <w:ins w:id="17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"_Toc199797227"</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3.1.4</w:t>
            </w:r>
            <w:r>
              <w:rPr>
                <w:rFonts w:asciiTheme="minorHAnsi" w:eastAsiaTheme="minorEastAsia" w:hAnsiTheme="minorHAnsi" w:cstheme="minorBidi"/>
                <w:noProof/>
                <w:kern w:val="2"/>
                <w:lang w:eastAsia="cs-CZ"/>
                <w14:ligatures w14:val="standardContextual"/>
              </w:rPr>
              <w:tab/>
            </w:r>
            <w:r w:rsidRPr="00E43AE9">
              <w:rPr>
                <w:rStyle w:val="Hypertextovodkaz"/>
                <w:noProof/>
              </w:rPr>
              <w:t>Křížová validace</w:t>
            </w:r>
            <w:r>
              <w:rPr>
                <w:noProof/>
              </w:rPr>
              <w:tab/>
            </w:r>
            <w:r>
              <w:rPr>
                <w:noProof/>
              </w:rPr>
              <w:fldChar w:fldCharType="begin"/>
            </w:r>
            <w:r>
              <w:rPr>
                <w:noProof/>
              </w:rPr>
              <w:instrText xml:space="preserve"> PAGEREF _Toc199797227 \h </w:instrText>
            </w:r>
          </w:ins>
          <w:ins w:id="176" w:author="Ingr Jiri" w:date="2025-06-02T22:53:00Z" w16du:dateUtc="2025-06-02T20:53:00Z">
            <w:r>
              <w:rPr>
                <w:noProof/>
              </w:rPr>
            </w:r>
          </w:ins>
          <w:r>
            <w:rPr>
              <w:noProof/>
            </w:rPr>
            <w:fldChar w:fldCharType="separate"/>
          </w:r>
          <w:ins w:id="177" w:author="Ingr Jiri" w:date="2025-06-02T22:53:00Z" w16du:dateUtc="2025-06-02T20:53:00Z">
            <w:r>
              <w:rPr>
                <w:noProof/>
              </w:rPr>
              <w:t>25</w:t>
            </w:r>
          </w:ins>
          <w:ins w:id="178" w:author="Ingr Jiri" w:date="2025-06-02T22:52:00Z" w16du:dateUtc="2025-06-02T20:52:00Z">
            <w:r>
              <w:rPr>
                <w:noProof/>
              </w:rPr>
              <w:fldChar w:fldCharType="end"/>
            </w:r>
            <w:r w:rsidRPr="00E43AE9">
              <w:rPr>
                <w:rStyle w:val="Hypertextovodkaz"/>
                <w:noProof/>
              </w:rPr>
              <w:fldChar w:fldCharType="end"/>
            </w:r>
          </w:ins>
        </w:p>
        <w:p w14:paraId="61E66F37" w14:textId="6A34F2A2" w:rsidR="004904E2" w:rsidRDefault="004904E2">
          <w:pPr>
            <w:pStyle w:val="Obsah2"/>
            <w:rPr>
              <w:ins w:id="179" w:author="Ingr Jiri" w:date="2025-06-02T22:52:00Z" w16du:dateUtc="2025-06-02T20:52:00Z"/>
              <w:rFonts w:asciiTheme="minorHAnsi" w:eastAsiaTheme="minorEastAsia" w:hAnsiTheme="minorHAnsi" w:cstheme="minorBidi"/>
              <w:noProof/>
              <w:kern w:val="2"/>
              <w:lang w:eastAsia="cs-CZ"/>
              <w14:ligatures w14:val="standardContextual"/>
            </w:rPr>
          </w:pPr>
          <w:ins w:id="18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"_Toc199797228"</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3.2</w:t>
            </w:r>
            <w:r>
              <w:rPr>
                <w:rFonts w:asciiTheme="minorHAnsi" w:eastAsiaTheme="minorEastAsia" w:hAnsiTheme="minorHAnsi" w:cstheme="minorBidi"/>
                <w:noProof/>
                <w:kern w:val="2"/>
                <w:lang w:eastAsia="cs-CZ"/>
                <w14:ligatures w14:val="standardContextual"/>
              </w:rPr>
              <w:tab/>
            </w:r>
            <w:r w:rsidRPr="00E43AE9">
              <w:rPr>
                <w:rStyle w:val="Hypertextovodkaz"/>
                <w:noProof/>
              </w:rPr>
              <w:t>Trénování modelu</w:t>
            </w:r>
            <w:r>
              <w:rPr>
                <w:noProof/>
              </w:rPr>
              <w:tab/>
            </w:r>
            <w:r>
              <w:rPr>
                <w:noProof/>
              </w:rPr>
              <w:fldChar w:fldCharType="begin"/>
            </w:r>
            <w:r>
              <w:rPr>
                <w:noProof/>
              </w:rPr>
              <w:instrText xml:space="preserve"> PAGEREF _Toc199797228 \h </w:instrText>
            </w:r>
          </w:ins>
          <w:ins w:id="181" w:author="Ingr Jiri" w:date="2025-06-02T22:53:00Z" w16du:dateUtc="2025-06-02T20:53:00Z">
            <w:r>
              <w:rPr>
                <w:noProof/>
              </w:rPr>
            </w:r>
          </w:ins>
          <w:r>
            <w:rPr>
              <w:noProof/>
            </w:rPr>
            <w:fldChar w:fldCharType="separate"/>
          </w:r>
          <w:ins w:id="182" w:author="Ingr Jiri" w:date="2025-06-02T22:53:00Z" w16du:dateUtc="2025-06-02T20:53:00Z">
            <w:r>
              <w:rPr>
                <w:noProof/>
              </w:rPr>
              <w:t>26</w:t>
            </w:r>
          </w:ins>
          <w:ins w:id="183" w:author="Ingr Jiri" w:date="2025-06-02T22:52:00Z" w16du:dateUtc="2025-06-02T20:52:00Z">
            <w:r>
              <w:rPr>
                <w:noProof/>
              </w:rPr>
              <w:fldChar w:fldCharType="end"/>
            </w:r>
            <w:r w:rsidRPr="00E43AE9">
              <w:rPr>
                <w:rStyle w:val="Hypertextovodkaz"/>
                <w:noProof/>
              </w:rPr>
              <w:fldChar w:fldCharType="end"/>
            </w:r>
          </w:ins>
        </w:p>
        <w:p w14:paraId="604586C4" w14:textId="5BB4F866" w:rsidR="004904E2" w:rsidRDefault="004904E2">
          <w:pPr>
            <w:pStyle w:val="Obsah3"/>
            <w:rPr>
              <w:ins w:id="184" w:author="Ingr Jiri" w:date="2025-06-02T22:52:00Z" w16du:dateUtc="2025-06-02T20:52:00Z"/>
              <w:rFonts w:asciiTheme="minorHAnsi" w:eastAsiaTheme="minorEastAsia" w:hAnsiTheme="minorHAnsi" w:cstheme="minorBidi"/>
              <w:noProof/>
              <w:kern w:val="2"/>
              <w:lang w:eastAsia="cs-CZ"/>
              <w14:ligatures w14:val="standardContextual"/>
            </w:rPr>
          </w:pPr>
          <w:ins w:id="18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"_Toc199797229"</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3.2.1</w:t>
            </w:r>
            <w:r>
              <w:rPr>
                <w:rFonts w:asciiTheme="minorHAnsi" w:eastAsiaTheme="minorEastAsia" w:hAnsiTheme="minorHAnsi" w:cstheme="minorBidi"/>
                <w:noProof/>
                <w:kern w:val="2"/>
                <w:lang w:eastAsia="cs-CZ"/>
                <w14:ligatures w14:val="standardContextual"/>
              </w:rPr>
              <w:tab/>
            </w:r>
            <w:r w:rsidRPr="00E43AE9">
              <w:rPr>
                <w:rStyle w:val="Hypertextovodkaz"/>
                <w:noProof/>
              </w:rPr>
              <w:t>Počet epoch</w:t>
            </w:r>
            <w:r>
              <w:rPr>
                <w:noProof/>
              </w:rPr>
              <w:tab/>
            </w:r>
            <w:r>
              <w:rPr>
                <w:noProof/>
              </w:rPr>
              <w:fldChar w:fldCharType="begin"/>
            </w:r>
            <w:r>
              <w:rPr>
                <w:noProof/>
              </w:rPr>
              <w:instrText xml:space="preserve"> PAGEREF _Toc199797229 \h </w:instrText>
            </w:r>
          </w:ins>
          <w:ins w:id="186" w:author="Ingr Jiri" w:date="2025-06-02T22:53:00Z" w16du:dateUtc="2025-06-02T20:53:00Z">
            <w:r>
              <w:rPr>
                <w:noProof/>
              </w:rPr>
            </w:r>
          </w:ins>
          <w:r>
            <w:rPr>
              <w:noProof/>
            </w:rPr>
            <w:fldChar w:fldCharType="separate"/>
          </w:r>
          <w:ins w:id="187" w:author="Ingr Jiri" w:date="2025-06-02T22:53:00Z" w16du:dateUtc="2025-06-02T20:53:00Z">
            <w:r>
              <w:rPr>
                <w:noProof/>
              </w:rPr>
              <w:t>27</w:t>
            </w:r>
          </w:ins>
          <w:ins w:id="188" w:author="Ingr Jiri" w:date="2025-06-02T22:52:00Z" w16du:dateUtc="2025-06-02T20:52:00Z">
            <w:r>
              <w:rPr>
                <w:noProof/>
              </w:rPr>
              <w:fldChar w:fldCharType="end"/>
            </w:r>
            <w:r w:rsidRPr="00E43AE9">
              <w:rPr>
                <w:rStyle w:val="Hypertextovodkaz"/>
                <w:noProof/>
              </w:rPr>
              <w:fldChar w:fldCharType="end"/>
            </w:r>
          </w:ins>
        </w:p>
        <w:p w14:paraId="664FFBB8" w14:textId="6C89B65F" w:rsidR="004904E2" w:rsidRDefault="004904E2">
          <w:pPr>
            <w:pStyle w:val="Obsah3"/>
            <w:rPr>
              <w:ins w:id="189" w:author="Ingr Jiri" w:date="2025-06-02T22:52:00Z" w16du:dateUtc="2025-06-02T20:52:00Z"/>
              <w:rFonts w:asciiTheme="minorHAnsi" w:eastAsiaTheme="minorEastAsia" w:hAnsiTheme="minorHAnsi" w:cstheme="minorBidi"/>
              <w:noProof/>
              <w:kern w:val="2"/>
              <w:lang w:eastAsia="cs-CZ"/>
              <w14:ligatures w14:val="standardContextual"/>
            </w:rPr>
          </w:pPr>
          <w:ins w:id="19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"_Toc199797230"</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3.2.2</w:t>
            </w:r>
            <w:r>
              <w:rPr>
                <w:rFonts w:asciiTheme="minorHAnsi" w:eastAsiaTheme="minorEastAsia" w:hAnsiTheme="minorHAnsi" w:cstheme="minorBidi"/>
                <w:noProof/>
                <w:kern w:val="2"/>
                <w:lang w:eastAsia="cs-CZ"/>
                <w14:ligatures w14:val="standardContextual"/>
              </w:rPr>
              <w:tab/>
            </w:r>
            <w:r w:rsidRPr="00E43AE9">
              <w:rPr>
                <w:rStyle w:val="Hypertextovodkaz"/>
                <w:noProof/>
              </w:rPr>
              <w:t>Patience</w:t>
            </w:r>
            <w:r>
              <w:rPr>
                <w:noProof/>
              </w:rPr>
              <w:tab/>
            </w:r>
            <w:r>
              <w:rPr>
                <w:noProof/>
              </w:rPr>
              <w:fldChar w:fldCharType="begin"/>
            </w:r>
            <w:r>
              <w:rPr>
                <w:noProof/>
              </w:rPr>
              <w:instrText xml:space="preserve"> PAGEREF _Toc199797230 \h </w:instrText>
            </w:r>
          </w:ins>
          <w:ins w:id="191" w:author="Ingr Jiri" w:date="2025-06-02T22:53:00Z" w16du:dateUtc="2025-06-02T20:53:00Z">
            <w:r>
              <w:rPr>
                <w:noProof/>
              </w:rPr>
            </w:r>
          </w:ins>
          <w:r>
            <w:rPr>
              <w:noProof/>
            </w:rPr>
            <w:fldChar w:fldCharType="separate"/>
          </w:r>
          <w:ins w:id="192" w:author="Ingr Jiri" w:date="2025-06-02T22:53:00Z" w16du:dateUtc="2025-06-02T20:53:00Z">
            <w:r>
              <w:rPr>
                <w:noProof/>
              </w:rPr>
              <w:t>27</w:t>
            </w:r>
          </w:ins>
          <w:ins w:id="193" w:author="Ingr Jiri" w:date="2025-06-02T22:52:00Z" w16du:dateUtc="2025-06-02T20:52:00Z">
            <w:r>
              <w:rPr>
                <w:noProof/>
              </w:rPr>
              <w:fldChar w:fldCharType="end"/>
            </w:r>
            <w:r w:rsidRPr="00E43AE9">
              <w:rPr>
                <w:rStyle w:val="Hypertextovodkaz"/>
                <w:noProof/>
              </w:rPr>
              <w:fldChar w:fldCharType="end"/>
            </w:r>
          </w:ins>
        </w:p>
        <w:p w14:paraId="2578BEFA" w14:textId="1DE8B203" w:rsidR="004904E2" w:rsidRDefault="004904E2">
          <w:pPr>
            <w:pStyle w:val="Obsah3"/>
            <w:rPr>
              <w:ins w:id="194" w:author="Ingr Jiri" w:date="2025-06-02T22:52:00Z" w16du:dateUtc="2025-06-02T20:52:00Z"/>
              <w:rFonts w:asciiTheme="minorHAnsi" w:eastAsiaTheme="minorEastAsia" w:hAnsiTheme="minorHAnsi" w:cstheme="minorBidi"/>
              <w:noProof/>
              <w:kern w:val="2"/>
              <w:lang w:eastAsia="cs-CZ"/>
              <w14:ligatures w14:val="standardContextual"/>
            </w:rPr>
          </w:pPr>
          <w:ins w:id="19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"_Toc199797231"</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3.2.3</w:t>
            </w:r>
            <w:r>
              <w:rPr>
                <w:rFonts w:asciiTheme="minorHAnsi" w:eastAsiaTheme="minorEastAsia" w:hAnsiTheme="minorHAnsi" w:cstheme="minorBidi"/>
                <w:noProof/>
                <w:kern w:val="2"/>
                <w:lang w:eastAsia="cs-CZ"/>
                <w14:ligatures w14:val="standardContextual"/>
              </w:rPr>
              <w:tab/>
            </w:r>
            <w:r w:rsidRPr="00E43AE9">
              <w:rPr>
                <w:rStyle w:val="Hypertextovodkaz"/>
                <w:noProof/>
              </w:rPr>
              <w:t>Optimalizační algoritmus</w:t>
            </w:r>
            <w:r>
              <w:rPr>
                <w:noProof/>
              </w:rPr>
              <w:tab/>
            </w:r>
            <w:r>
              <w:rPr>
                <w:noProof/>
              </w:rPr>
              <w:fldChar w:fldCharType="begin"/>
            </w:r>
            <w:r>
              <w:rPr>
                <w:noProof/>
              </w:rPr>
              <w:instrText xml:space="preserve"> PAGEREF _Toc199797231 \h </w:instrText>
            </w:r>
          </w:ins>
          <w:ins w:id="196" w:author="Ingr Jiri" w:date="2025-06-02T22:53:00Z" w16du:dateUtc="2025-06-02T20:53:00Z">
            <w:r>
              <w:rPr>
                <w:noProof/>
              </w:rPr>
            </w:r>
          </w:ins>
          <w:r>
            <w:rPr>
              <w:noProof/>
            </w:rPr>
            <w:fldChar w:fldCharType="separate"/>
          </w:r>
          <w:ins w:id="197" w:author="Ingr Jiri" w:date="2025-06-02T22:53:00Z" w16du:dateUtc="2025-06-02T20:53:00Z">
            <w:r>
              <w:rPr>
                <w:noProof/>
              </w:rPr>
              <w:t>27</w:t>
            </w:r>
          </w:ins>
          <w:ins w:id="198" w:author="Ingr Jiri" w:date="2025-06-02T22:52:00Z" w16du:dateUtc="2025-06-02T20:52:00Z">
            <w:r>
              <w:rPr>
                <w:noProof/>
              </w:rPr>
              <w:fldChar w:fldCharType="end"/>
            </w:r>
            <w:r w:rsidRPr="00E43AE9">
              <w:rPr>
                <w:rStyle w:val="Hypertextovodkaz"/>
                <w:noProof/>
              </w:rPr>
              <w:fldChar w:fldCharType="end"/>
            </w:r>
          </w:ins>
        </w:p>
        <w:p w14:paraId="24433D56" w14:textId="7BF4E877" w:rsidR="004904E2" w:rsidRDefault="004904E2">
          <w:pPr>
            <w:pStyle w:val="Obsah3"/>
            <w:rPr>
              <w:ins w:id="199" w:author="Ingr Jiri" w:date="2025-06-02T22:52:00Z" w16du:dateUtc="2025-06-02T20:52:00Z"/>
              <w:rFonts w:asciiTheme="minorHAnsi" w:eastAsiaTheme="minorEastAsia" w:hAnsiTheme="minorHAnsi" w:cstheme="minorBidi"/>
              <w:noProof/>
              <w:kern w:val="2"/>
              <w:lang w:eastAsia="cs-CZ"/>
              <w14:ligatures w14:val="standardContextual"/>
            </w:rPr>
          </w:pPr>
          <w:ins w:id="20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"_Toc199797232"</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3.2.4</w:t>
            </w:r>
            <w:r>
              <w:rPr>
                <w:rFonts w:asciiTheme="minorHAnsi" w:eastAsiaTheme="minorEastAsia" w:hAnsiTheme="minorHAnsi" w:cstheme="minorBidi"/>
                <w:noProof/>
                <w:kern w:val="2"/>
                <w:lang w:eastAsia="cs-CZ"/>
                <w14:ligatures w14:val="standardContextual"/>
              </w:rPr>
              <w:tab/>
            </w:r>
            <w:r w:rsidRPr="00E43AE9">
              <w:rPr>
                <w:rStyle w:val="Hypertextovodkaz"/>
                <w:noProof/>
              </w:rPr>
              <w:t>Rychlost učení</w:t>
            </w:r>
            <w:r>
              <w:rPr>
                <w:noProof/>
              </w:rPr>
              <w:tab/>
            </w:r>
            <w:r>
              <w:rPr>
                <w:noProof/>
              </w:rPr>
              <w:fldChar w:fldCharType="begin"/>
            </w:r>
            <w:r>
              <w:rPr>
                <w:noProof/>
              </w:rPr>
              <w:instrText xml:space="preserve"> PAGEREF _Toc199797232 \h </w:instrText>
            </w:r>
          </w:ins>
          <w:ins w:id="201" w:author="Ingr Jiri" w:date="2025-06-02T22:53:00Z" w16du:dateUtc="2025-06-02T20:53:00Z">
            <w:r>
              <w:rPr>
                <w:noProof/>
              </w:rPr>
            </w:r>
          </w:ins>
          <w:r>
            <w:rPr>
              <w:noProof/>
            </w:rPr>
            <w:fldChar w:fldCharType="separate"/>
          </w:r>
          <w:ins w:id="202" w:author="Ingr Jiri" w:date="2025-06-02T22:53:00Z" w16du:dateUtc="2025-06-02T20:53:00Z">
            <w:r>
              <w:rPr>
                <w:noProof/>
              </w:rPr>
              <w:t>27</w:t>
            </w:r>
          </w:ins>
          <w:ins w:id="203" w:author="Ingr Jiri" w:date="2025-06-02T22:52:00Z" w16du:dateUtc="2025-06-02T20:52:00Z">
            <w:r>
              <w:rPr>
                <w:noProof/>
              </w:rPr>
              <w:fldChar w:fldCharType="end"/>
            </w:r>
            <w:r w:rsidRPr="00E43AE9">
              <w:rPr>
                <w:rStyle w:val="Hypertextovodkaz"/>
                <w:noProof/>
              </w:rPr>
              <w:fldChar w:fldCharType="end"/>
            </w:r>
          </w:ins>
        </w:p>
        <w:p w14:paraId="4294CEC7" w14:textId="0FC32CE7" w:rsidR="004904E2" w:rsidRDefault="004904E2">
          <w:pPr>
            <w:pStyle w:val="Obsah3"/>
            <w:rPr>
              <w:ins w:id="204" w:author="Ingr Jiri" w:date="2025-06-02T22:52:00Z" w16du:dateUtc="2025-06-02T20:52:00Z"/>
              <w:rFonts w:asciiTheme="minorHAnsi" w:eastAsiaTheme="minorEastAsia" w:hAnsiTheme="minorHAnsi" w:cstheme="minorBidi"/>
              <w:noProof/>
              <w:kern w:val="2"/>
              <w:lang w:eastAsia="cs-CZ"/>
              <w14:ligatures w14:val="standardContextual"/>
            </w:rPr>
          </w:pPr>
          <w:ins w:id="20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"_Toc199797233"</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3.2.5</w:t>
            </w:r>
            <w:r>
              <w:rPr>
                <w:rFonts w:asciiTheme="minorHAnsi" w:eastAsiaTheme="minorEastAsia" w:hAnsiTheme="minorHAnsi" w:cstheme="minorBidi"/>
                <w:noProof/>
                <w:kern w:val="2"/>
                <w:lang w:eastAsia="cs-CZ"/>
                <w14:ligatures w14:val="standardContextual"/>
              </w:rPr>
              <w:tab/>
            </w:r>
            <w:r w:rsidRPr="00E43AE9">
              <w:rPr>
                <w:rStyle w:val="Hypertextovodkaz"/>
                <w:noProof/>
              </w:rPr>
              <w:t>Batch size</w:t>
            </w:r>
            <w:r>
              <w:rPr>
                <w:noProof/>
              </w:rPr>
              <w:tab/>
            </w:r>
            <w:r>
              <w:rPr>
                <w:noProof/>
              </w:rPr>
              <w:fldChar w:fldCharType="begin"/>
            </w:r>
            <w:r>
              <w:rPr>
                <w:noProof/>
              </w:rPr>
              <w:instrText xml:space="preserve"> PAGEREF _Toc199797233 \h </w:instrText>
            </w:r>
          </w:ins>
          <w:ins w:id="206" w:author="Ingr Jiri" w:date="2025-06-02T22:53:00Z" w16du:dateUtc="2025-06-02T20:53:00Z">
            <w:r>
              <w:rPr>
                <w:noProof/>
              </w:rPr>
            </w:r>
          </w:ins>
          <w:r>
            <w:rPr>
              <w:noProof/>
            </w:rPr>
            <w:fldChar w:fldCharType="separate"/>
          </w:r>
          <w:ins w:id="207" w:author="Ingr Jiri" w:date="2025-06-02T22:53:00Z" w16du:dateUtc="2025-06-02T20:53:00Z">
            <w:r>
              <w:rPr>
                <w:noProof/>
              </w:rPr>
              <w:t>28</w:t>
            </w:r>
          </w:ins>
          <w:ins w:id="208" w:author="Ingr Jiri" w:date="2025-06-02T22:52:00Z" w16du:dateUtc="2025-06-02T20:52:00Z">
            <w:r>
              <w:rPr>
                <w:noProof/>
              </w:rPr>
              <w:fldChar w:fldCharType="end"/>
            </w:r>
            <w:r w:rsidRPr="00E43AE9">
              <w:rPr>
                <w:rStyle w:val="Hypertextovodkaz"/>
                <w:noProof/>
              </w:rPr>
              <w:fldChar w:fldCharType="end"/>
            </w:r>
          </w:ins>
        </w:p>
        <w:p w14:paraId="61CD8D85" w14:textId="0C5B49AC" w:rsidR="004904E2" w:rsidRDefault="004904E2">
          <w:pPr>
            <w:pStyle w:val="Obsah3"/>
            <w:rPr>
              <w:ins w:id="209" w:author="Ingr Jiri" w:date="2025-06-02T22:52:00Z" w16du:dateUtc="2025-06-02T20:52:00Z"/>
              <w:rFonts w:asciiTheme="minorHAnsi" w:eastAsiaTheme="minorEastAsia" w:hAnsiTheme="minorHAnsi" w:cstheme="minorBidi"/>
              <w:noProof/>
              <w:kern w:val="2"/>
              <w:lang w:eastAsia="cs-CZ"/>
              <w14:ligatures w14:val="standardContextual"/>
            </w:rPr>
          </w:pPr>
          <w:ins w:id="21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"_Toc199797234"</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3.2.6</w:t>
            </w:r>
            <w:r>
              <w:rPr>
                <w:rFonts w:asciiTheme="minorHAnsi" w:eastAsiaTheme="minorEastAsia" w:hAnsiTheme="minorHAnsi" w:cstheme="minorBidi"/>
                <w:noProof/>
                <w:kern w:val="2"/>
                <w:lang w:eastAsia="cs-CZ"/>
                <w14:ligatures w14:val="standardContextual"/>
              </w:rPr>
              <w:tab/>
            </w:r>
            <w:r w:rsidRPr="00E43AE9">
              <w:rPr>
                <w:rStyle w:val="Hypertextovodkaz"/>
                <w:noProof/>
              </w:rPr>
              <w:t>Augmentace</w:t>
            </w:r>
            <w:r>
              <w:rPr>
                <w:noProof/>
              </w:rPr>
              <w:tab/>
            </w:r>
            <w:r>
              <w:rPr>
                <w:noProof/>
              </w:rPr>
              <w:fldChar w:fldCharType="begin"/>
            </w:r>
            <w:r>
              <w:rPr>
                <w:noProof/>
              </w:rPr>
              <w:instrText xml:space="preserve"> PAGEREF _Toc199797234 \h </w:instrText>
            </w:r>
          </w:ins>
          <w:ins w:id="211" w:author="Ingr Jiri" w:date="2025-06-02T22:53:00Z" w16du:dateUtc="2025-06-02T20:53:00Z">
            <w:r>
              <w:rPr>
                <w:noProof/>
              </w:rPr>
            </w:r>
          </w:ins>
          <w:r>
            <w:rPr>
              <w:noProof/>
            </w:rPr>
            <w:fldChar w:fldCharType="separate"/>
          </w:r>
          <w:ins w:id="212" w:author="Ingr Jiri" w:date="2025-06-02T22:53:00Z" w16du:dateUtc="2025-06-02T20:53:00Z">
            <w:r>
              <w:rPr>
                <w:noProof/>
              </w:rPr>
              <w:t>28</w:t>
            </w:r>
          </w:ins>
          <w:ins w:id="213" w:author="Ingr Jiri" w:date="2025-06-02T22:52:00Z" w16du:dateUtc="2025-06-02T20:52:00Z">
            <w:r>
              <w:rPr>
                <w:noProof/>
              </w:rPr>
              <w:fldChar w:fldCharType="end"/>
            </w:r>
            <w:r w:rsidRPr="00E43AE9">
              <w:rPr>
                <w:rStyle w:val="Hypertextovodkaz"/>
                <w:noProof/>
              </w:rPr>
              <w:fldChar w:fldCharType="end"/>
            </w:r>
          </w:ins>
        </w:p>
        <w:p w14:paraId="25BB105E" w14:textId="20D8B268" w:rsidR="004904E2" w:rsidRDefault="004904E2">
          <w:pPr>
            <w:pStyle w:val="Obsah3"/>
            <w:rPr>
              <w:ins w:id="214" w:author="Ingr Jiri" w:date="2025-06-02T22:52:00Z" w16du:dateUtc="2025-06-02T20:52:00Z"/>
              <w:rFonts w:asciiTheme="minorHAnsi" w:eastAsiaTheme="minorEastAsia" w:hAnsiTheme="minorHAnsi" w:cstheme="minorBidi"/>
              <w:noProof/>
              <w:kern w:val="2"/>
              <w:lang w:eastAsia="cs-CZ"/>
              <w14:ligatures w14:val="standardContextual"/>
            </w:rPr>
          </w:pPr>
          <w:ins w:id="21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"_Toc199797235"</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3.2.7</w:t>
            </w:r>
            <w:r>
              <w:rPr>
                <w:rFonts w:asciiTheme="minorHAnsi" w:eastAsiaTheme="minorEastAsia" w:hAnsiTheme="minorHAnsi" w:cstheme="minorBidi"/>
                <w:noProof/>
                <w:kern w:val="2"/>
                <w:lang w:eastAsia="cs-CZ"/>
                <w14:ligatures w14:val="standardContextual"/>
              </w:rPr>
              <w:tab/>
            </w:r>
            <w:r w:rsidRPr="00E43AE9">
              <w:rPr>
                <w:rStyle w:val="Hypertextovodkaz"/>
                <w:noProof/>
              </w:rPr>
              <w:t>Testování velikostí YOLO modelů</w:t>
            </w:r>
            <w:r>
              <w:rPr>
                <w:noProof/>
              </w:rPr>
              <w:tab/>
            </w:r>
            <w:r>
              <w:rPr>
                <w:noProof/>
              </w:rPr>
              <w:fldChar w:fldCharType="begin"/>
            </w:r>
            <w:r>
              <w:rPr>
                <w:noProof/>
              </w:rPr>
              <w:instrText xml:space="preserve"> PAGEREF _Toc199797235 \h </w:instrText>
            </w:r>
          </w:ins>
          <w:ins w:id="216" w:author="Ingr Jiri" w:date="2025-06-02T22:53:00Z" w16du:dateUtc="2025-06-02T20:53:00Z">
            <w:r>
              <w:rPr>
                <w:noProof/>
              </w:rPr>
            </w:r>
          </w:ins>
          <w:r>
            <w:rPr>
              <w:noProof/>
            </w:rPr>
            <w:fldChar w:fldCharType="separate"/>
          </w:r>
          <w:ins w:id="217" w:author="Ingr Jiri" w:date="2025-06-02T22:53:00Z" w16du:dateUtc="2025-06-02T20:53:00Z">
            <w:r>
              <w:rPr>
                <w:noProof/>
              </w:rPr>
              <w:t>29</w:t>
            </w:r>
          </w:ins>
          <w:ins w:id="218" w:author="Ingr Jiri" w:date="2025-06-02T22:52:00Z" w16du:dateUtc="2025-06-02T20:52:00Z">
            <w:r>
              <w:rPr>
                <w:noProof/>
              </w:rPr>
              <w:fldChar w:fldCharType="end"/>
            </w:r>
            <w:r w:rsidRPr="00E43AE9">
              <w:rPr>
                <w:rStyle w:val="Hypertextovodkaz"/>
                <w:noProof/>
              </w:rPr>
              <w:fldChar w:fldCharType="end"/>
            </w:r>
          </w:ins>
        </w:p>
        <w:p w14:paraId="146FB2F4" w14:textId="00421A8B" w:rsidR="004904E2" w:rsidRDefault="004904E2">
          <w:pPr>
            <w:pStyle w:val="Obsah3"/>
            <w:rPr>
              <w:ins w:id="219" w:author="Ingr Jiri" w:date="2025-06-02T22:52:00Z" w16du:dateUtc="2025-06-02T20:52:00Z"/>
              <w:rFonts w:asciiTheme="minorHAnsi" w:eastAsiaTheme="minorEastAsia" w:hAnsiTheme="minorHAnsi" w:cstheme="minorBidi"/>
              <w:noProof/>
              <w:kern w:val="2"/>
              <w:lang w:eastAsia="cs-CZ"/>
              <w14:ligatures w14:val="standardContextual"/>
            </w:rPr>
          </w:pPr>
          <w:ins w:id="22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"_Toc199797236"</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3.2.8</w:t>
            </w:r>
            <w:r>
              <w:rPr>
                <w:rFonts w:asciiTheme="minorHAnsi" w:eastAsiaTheme="minorEastAsia" w:hAnsiTheme="minorHAnsi" w:cstheme="minorBidi"/>
                <w:noProof/>
                <w:kern w:val="2"/>
                <w:lang w:eastAsia="cs-CZ"/>
                <w14:ligatures w14:val="standardContextual"/>
              </w:rPr>
              <w:tab/>
            </w:r>
            <w:r w:rsidRPr="00E43AE9">
              <w:rPr>
                <w:rStyle w:val="Hypertextovodkaz"/>
                <w:noProof/>
              </w:rPr>
              <w:t>Volba optimalizačního algoritmu</w:t>
            </w:r>
            <w:r>
              <w:rPr>
                <w:noProof/>
              </w:rPr>
              <w:tab/>
            </w:r>
            <w:r>
              <w:rPr>
                <w:noProof/>
              </w:rPr>
              <w:fldChar w:fldCharType="begin"/>
            </w:r>
            <w:r>
              <w:rPr>
                <w:noProof/>
              </w:rPr>
              <w:instrText xml:space="preserve"> PAGEREF _Toc199797236 \h </w:instrText>
            </w:r>
          </w:ins>
          <w:ins w:id="221" w:author="Ingr Jiri" w:date="2025-06-02T22:53:00Z" w16du:dateUtc="2025-06-02T20:53:00Z">
            <w:r>
              <w:rPr>
                <w:noProof/>
              </w:rPr>
            </w:r>
          </w:ins>
          <w:r>
            <w:rPr>
              <w:noProof/>
            </w:rPr>
            <w:fldChar w:fldCharType="separate"/>
          </w:r>
          <w:ins w:id="222" w:author="Ingr Jiri" w:date="2025-06-02T22:53:00Z" w16du:dateUtc="2025-06-02T20:53:00Z">
            <w:r>
              <w:rPr>
                <w:noProof/>
              </w:rPr>
              <w:t>30</w:t>
            </w:r>
          </w:ins>
          <w:ins w:id="223" w:author="Ingr Jiri" w:date="2025-06-02T22:52:00Z" w16du:dateUtc="2025-06-02T20:52:00Z">
            <w:r>
              <w:rPr>
                <w:noProof/>
              </w:rPr>
              <w:fldChar w:fldCharType="end"/>
            </w:r>
            <w:r w:rsidRPr="00E43AE9">
              <w:rPr>
                <w:rStyle w:val="Hypertextovodkaz"/>
                <w:noProof/>
              </w:rPr>
              <w:fldChar w:fldCharType="end"/>
            </w:r>
          </w:ins>
        </w:p>
        <w:p w14:paraId="1C30F516" w14:textId="55F79FD7" w:rsidR="004904E2" w:rsidRDefault="004904E2">
          <w:pPr>
            <w:pStyle w:val="Obsah3"/>
            <w:rPr>
              <w:ins w:id="224" w:author="Ingr Jiri" w:date="2025-06-02T22:52:00Z" w16du:dateUtc="2025-06-02T20:52:00Z"/>
              <w:rFonts w:asciiTheme="minorHAnsi" w:eastAsiaTheme="minorEastAsia" w:hAnsiTheme="minorHAnsi" w:cstheme="minorBidi"/>
              <w:noProof/>
              <w:kern w:val="2"/>
              <w:lang w:eastAsia="cs-CZ"/>
              <w14:ligatures w14:val="standardContextual"/>
            </w:rPr>
          </w:pPr>
          <w:ins w:id="22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"_Toc199797237"</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3.2.9</w:t>
            </w:r>
            <w:r>
              <w:rPr>
                <w:rFonts w:asciiTheme="minorHAnsi" w:eastAsiaTheme="minorEastAsia" w:hAnsiTheme="minorHAnsi" w:cstheme="minorBidi"/>
                <w:noProof/>
                <w:kern w:val="2"/>
                <w:lang w:eastAsia="cs-CZ"/>
                <w14:ligatures w14:val="standardContextual"/>
              </w:rPr>
              <w:tab/>
            </w:r>
            <w:r w:rsidRPr="00E43AE9">
              <w:rPr>
                <w:rStyle w:val="Hypertextovodkaz"/>
                <w:noProof/>
              </w:rPr>
              <w:t>Testování hyperparametrů</w:t>
            </w:r>
            <w:r>
              <w:rPr>
                <w:noProof/>
              </w:rPr>
              <w:tab/>
            </w:r>
            <w:r>
              <w:rPr>
                <w:noProof/>
              </w:rPr>
              <w:fldChar w:fldCharType="begin"/>
            </w:r>
            <w:r>
              <w:rPr>
                <w:noProof/>
              </w:rPr>
              <w:instrText xml:space="preserve"> PAGEREF _Toc199797237 \h </w:instrText>
            </w:r>
          </w:ins>
          <w:ins w:id="226" w:author="Ingr Jiri" w:date="2025-06-02T22:53:00Z" w16du:dateUtc="2025-06-02T20:53:00Z">
            <w:r>
              <w:rPr>
                <w:noProof/>
              </w:rPr>
            </w:r>
          </w:ins>
          <w:r>
            <w:rPr>
              <w:noProof/>
            </w:rPr>
            <w:fldChar w:fldCharType="separate"/>
          </w:r>
          <w:ins w:id="227" w:author="Ingr Jiri" w:date="2025-06-02T22:53:00Z" w16du:dateUtc="2025-06-02T20:53:00Z">
            <w:r>
              <w:rPr>
                <w:noProof/>
              </w:rPr>
              <w:t>31</w:t>
            </w:r>
          </w:ins>
          <w:ins w:id="228" w:author="Ingr Jiri" w:date="2025-06-02T22:52:00Z" w16du:dateUtc="2025-06-02T20:52:00Z">
            <w:r>
              <w:rPr>
                <w:noProof/>
              </w:rPr>
              <w:fldChar w:fldCharType="end"/>
            </w:r>
            <w:r w:rsidRPr="00E43AE9">
              <w:rPr>
                <w:rStyle w:val="Hypertextovodkaz"/>
                <w:noProof/>
              </w:rPr>
              <w:fldChar w:fldCharType="end"/>
            </w:r>
          </w:ins>
        </w:p>
        <w:p w14:paraId="1D371A8C" w14:textId="36FB6433" w:rsidR="004904E2" w:rsidRDefault="004904E2">
          <w:pPr>
            <w:pStyle w:val="Obsah1"/>
            <w:tabs>
              <w:tab w:val="left" w:pos="510"/>
            </w:tabs>
            <w:rPr>
              <w:ins w:id="229" w:author="Ingr Jiri" w:date="2025-06-02T22:52:00Z" w16du:dateUtc="2025-06-02T20:52:00Z"/>
              <w:rFonts w:asciiTheme="minorHAnsi" w:eastAsiaTheme="minorEastAsia" w:hAnsiTheme="minorHAnsi" w:cstheme="minorBidi"/>
              <w:noProof/>
              <w:kern w:val="2"/>
              <w:lang w:eastAsia="cs-CZ"/>
              <w14:ligatures w14:val="standardContextual"/>
            </w:rPr>
          </w:pPr>
          <w:ins w:id="23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"_Toc199797238"</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4</w:t>
            </w:r>
            <w:r>
              <w:rPr>
                <w:rFonts w:asciiTheme="minorHAnsi" w:eastAsiaTheme="minorEastAsia" w:hAnsiTheme="minorHAnsi" w:cstheme="minorBidi"/>
                <w:noProof/>
                <w:kern w:val="2"/>
                <w:lang w:eastAsia="cs-CZ"/>
                <w14:ligatures w14:val="standardContextual"/>
              </w:rPr>
              <w:tab/>
            </w:r>
            <w:r w:rsidRPr="00E43AE9">
              <w:rPr>
                <w:rStyle w:val="Hypertextovodkaz"/>
                <w:noProof/>
              </w:rPr>
              <w:t>VÝSLEDKY A DISKUSE</w:t>
            </w:r>
            <w:r>
              <w:rPr>
                <w:noProof/>
              </w:rPr>
              <w:tab/>
            </w:r>
            <w:r>
              <w:rPr>
                <w:noProof/>
              </w:rPr>
              <w:fldChar w:fldCharType="begin"/>
            </w:r>
            <w:r>
              <w:rPr>
                <w:noProof/>
              </w:rPr>
              <w:instrText xml:space="preserve"> PAGEREF _Toc199797238 \h </w:instrText>
            </w:r>
          </w:ins>
          <w:ins w:id="231" w:author="Ingr Jiri" w:date="2025-06-02T22:53:00Z" w16du:dateUtc="2025-06-02T20:53:00Z">
            <w:r>
              <w:rPr>
                <w:noProof/>
              </w:rPr>
            </w:r>
          </w:ins>
          <w:r>
            <w:rPr>
              <w:noProof/>
            </w:rPr>
            <w:fldChar w:fldCharType="separate"/>
          </w:r>
          <w:ins w:id="232" w:author="Ingr Jiri" w:date="2025-06-02T22:53:00Z" w16du:dateUtc="2025-06-02T20:53:00Z">
            <w:r>
              <w:rPr>
                <w:noProof/>
              </w:rPr>
              <w:t>35</w:t>
            </w:r>
          </w:ins>
          <w:ins w:id="233" w:author="Ingr Jiri" w:date="2025-06-02T22:52:00Z" w16du:dateUtc="2025-06-02T20:52:00Z">
            <w:r>
              <w:rPr>
                <w:noProof/>
              </w:rPr>
              <w:fldChar w:fldCharType="end"/>
            </w:r>
            <w:r w:rsidRPr="00E43AE9">
              <w:rPr>
                <w:rStyle w:val="Hypertextovodkaz"/>
                <w:noProof/>
              </w:rPr>
              <w:fldChar w:fldCharType="end"/>
            </w:r>
          </w:ins>
        </w:p>
        <w:p w14:paraId="66022042" w14:textId="43742231" w:rsidR="004904E2" w:rsidRDefault="004904E2">
          <w:pPr>
            <w:pStyle w:val="Obsah2"/>
            <w:rPr>
              <w:ins w:id="234" w:author="Ingr Jiri" w:date="2025-06-02T22:52:00Z" w16du:dateUtc="2025-06-02T20:52:00Z"/>
              <w:rFonts w:asciiTheme="minorHAnsi" w:eastAsiaTheme="minorEastAsia" w:hAnsiTheme="minorHAnsi" w:cstheme="minorBidi"/>
              <w:noProof/>
              <w:kern w:val="2"/>
              <w:lang w:eastAsia="cs-CZ"/>
              <w14:ligatures w14:val="standardContextual"/>
            </w:rPr>
          </w:pPr>
          <w:ins w:id="23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"_Toc199797239"</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4.1</w:t>
            </w:r>
            <w:r>
              <w:rPr>
                <w:rFonts w:asciiTheme="minorHAnsi" w:eastAsiaTheme="minorEastAsia" w:hAnsiTheme="minorHAnsi" w:cstheme="minorBidi"/>
                <w:noProof/>
                <w:kern w:val="2"/>
                <w:lang w:eastAsia="cs-CZ"/>
                <w14:ligatures w14:val="standardContextual"/>
              </w:rPr>
              <w:tab/>
            </w:r>
            <w:r w:rsidRPr="00E43AE9">
              <w:rPr>
                <w:rStyle w:val="Hypertextovodkaz"/>
                <w:noProof/>
              </w:rPr>
              <w:t>Příprava datasetu</w:t>
            </w:r>
            <w:r>
              <w:rPr>
                <w:noProof/>
              </w:rPr>
              <w:tab/>
            </w:r>
            <w:r>
              <w:rPr>
                <w:noProof/>
              </w:rPr>
              <w:fldChar w:fldCharType="begin"/>
            </w:r>
            <w:r>
              <w:rPr>
                <w:noProof/>
              </w:rPr>
              <w:instrText xml:space="preserve"> PAGEREF _Toc199797239 \h </w:instrText>
            </w:r>
          </w:ins>
          <w:ins w:id="236" w:author="Ingr Jiri" w:date="2025-06-02T22:53:00Z" w16du:dateUtc="2025-06-02T20:53:00Z">
            <w:r>
              <w:rPr>
                <w:noProof/>
              </w:rPr>
            </w:r>
          </w:ins>
          <w:r>
            <w:rPr>
              <w:noProof/>
            </w:rPr>
            <w:fldChar w:fldCharType="separate"/>
          </w:r>
          <w:ins w:id="237" w:author="Ingr Jiri" w:date="2025-06-02T22:53:00Z" w16du:dateUtc="2025-06-02T20:53:00Z">
            <w:r>
              <w:rPr>
                <w:noProof/>
              </w:rPr>
              <w:t>35</w:t>
            </w:r>
          </w:ins>
          <w:ins w:id="238" w:author="Ingr Jiri" w:date="2025-06-02T22:52:00Z" w16du:dateUtc="2025-06-02T20:52:00Z">
            <w:r>
              <w:rPr>
                <w:noProof/>
              </w:rPr>
              <w:fldChar w:fldCharType="end"/>
            </w:r>
            <w:r w:rsidRPr="00E43AE9">
              <w:rPr>
                <w:rStyle w:val="Hypertextovodkaz"/>
                <w:noProof/>
              </w:rPr>
              <w:fldChar w:fldCharType="end"/>
            </w:r>
          </w:ins>
        </w:p>
        <w:p w14:paraId="7A9C750A" w14:textId="3712012B" w:rsidR="004904E2" w:rsidRDefault="004904E2">
          <w:pPr>
            <w:pStyle w:val="Obsah2"/>
            <w:rPr>
              <w:ins w:id="239" w:author="Ingr Jiri" w:date="2025-06-02T22:52:00Z" w16du:dateUtc="2025-06-02T20:52:00Z"/>
              <w:rFonts w:asciiTheme="minorHAnsi" w:eastAsiaTheme="minorEastAsia" w:hAnsiTheme="minorHAnsi" w:cstheme="minorBidi"/>
              <w:noProof/>
              <w:kern w:val="2"/>
              <w:lang w:eastAsia="cs-CZ"/>
              <w14:ligatures w14:val="standardContextual"/>
            </w:rPr>
          </w:pPr>
          <w:ins w:id="24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"_Toc199797240"</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4.2</w:t>
            </w:r>
            <w:r>
              <w:rPr>
                <w:rFonts w:asciiTheme="minorHAnsi" w:eastAsiaTheme="minorEastAsia" w:hAnsiTheme="minorHAnsi" w:cstheme="minorBidi"/>
                <w:noProof/>
                <w:kern w:val="2"/>
                <w:lang w:eastAsia="cs-CZ"/>
                <w14:ligatures w14:val="standardContextual"/>
              </w:rPr>
              <w:tab/>
            </w:r>
            <w:r w:rsidRPr="00E43AE9">
              <w:rPr>
                <w:rStyle w:val="Hypertextovodkaz"/>
                <w:noProof/>
              </w:rPr>
              <w:t>Trénink modelu</w:t>
            </w:r>
            <w:r>
              <w:rPr>
                <w:noProof/>
              </w:rPr>
              <w:tab/>
            </w:r>
            <w:r>
              <w:rPr>
                <w:noProof/>
              </w:rPr>
              <w:fldChar w:fldCharType="begin"/>
            </w:r>
            <w:r>
              <w:rPr>
                <w:noProof/>
              </w:rPr>
              <w:instrText xml:space="preserve"> PAGEREF _Toc199797240 \h </w:instrText>
            </w:r>
          </w:ins>
          <w:ins w:id="241" w:author="Ingr Jiri" w:date="2025-06-02T22:53:00Z" w16du:dateUtc="2025-06-02T20:53:00Z">
            <w:r>
              <w:rPr>
                <w:noProof/>
              </w:rPr>
            </w:r>
          </w:ins>
          <w:r>
            <w:rPr>
              <w:noProof/>
            </w:rPr>
            <w:fldChar w:fldCharType="separate"/>
          </w:r>
          <w:ins w:id="242" w:author="Ingr Jiri" w:date="2025-06-02T22:53:00Z" w16du:dateUtc="2025-06-02T20:53:00Z">
            <w:r>
              <w:rPr>
                <w:noProof/>
              </w:rPr>
              <w:t>35</w:t>
            </w:r>
          </w:ins>
          <w:ins w:id="243" w:author="Ingr Jiri" w:date="2025-06-02T22:52:00Z" w16du:dateUtc="2025-06-02T20:52:00Z">
            <w:r>
              <w:rPr>
                <w:noProof/>
              </w:rPr>
              <w:fldChar w:fldCharType="end"/>
            </w:r>
            <w:r w:rsidRPr="00E43AE9">
              <w:rPr>
                <w:rStyle w:val="Hypertextovodkaz"/>
                <w:noProof/>
              </w:rPr>
              <w:fldChar w:fldCharType="end"/>
            </w:r>
          </w:ins>
        </w:p>
        <w:p w14:paraId="5F430481" w14:textId="33811558" w:rsidR="004904E2" w:rsidRDefault="004904E2">
          <w:pPr>
            <w:pStyle w:val="Obsah2"/>
            <w:rPr>
              <w:ins w:id="244" w:author="Ingr Jiri" w:date="2025-06-02T22:52:00Z" w16du:dateUtc="2025-06-02T20:52:00Z"/>
              <w:rFonts w:asciiTheme="minorHAnsi" w:eastAsiaTheme="minorEastAsia" w:hAnsiTheme="minorHAnsi" w:cstheme="minorBidi"/>
              <w:noProof/>
              <w:kern w:val="2"/>
              <w:lang w:eastAsia="cs-CZ"/>
              <w14:ligatures w14:val="standardContextual"/>
            </w:rPr>
          </w:pPr>
          <w:ins w:id="24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"_Toc199797241"</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4.3</w:t>
            </w:r>
            <w:r>
              <w:rPr>
                <w:rFonts w:asciiTheme="minorHAnsi" w:eastAsiaTheme="minorEastAsia" w:hAnsiTheme="minorHAnsi" w:cstheme="minorBidi"/>
                <w:noProof/>
                <w:kern w:val="2"/>
                <w:lang w:eastAsia="cs-CZ"/>
                <w14:ligatures w14:val="standardContextual"/>
              </w:rPr>
              <w:tab/>
            </w:r>
            <w:r w:rsidRPr="00E43AE9">
              <w:rPr>
                <w:rStyle w:val="Hypertextovodkaz"/>
                <w:noProof/>
              </w:rPr>
              <w:t>Výsledný model</w:t>
            </w:r>
            <w:r>
              <w:rPr>
                <w:noProof/>
              </w:rPr>
              <w:tab/>
            </w:r>
            <w:r>
              <w:rPr>
                <w:noProof/>
              </w:rPr>
              <w:fldChar w:fldCharType="begin"/>
            </w:r>
            <w:r>
              <w:rPr>
                <w:noProof/>
              </w:rPr>
              <w:instrText xml:space="preserve"> PAGEREF _Toc199797241 \h </w:instrText>
            </w:r>
          </w:ins>
          <w:ins w:id="246" w:author="Ingr Jiri" w:date="2025-06-02T22:53:00Z" w16du:dateUtc="2025-06-02T20:53:00Z">
            <w:r>
              <w:rPr>
                <w:noProof/>
              </w:rPr>
            </w:r>
          </w:ins>
          <w:r>
            <w:rPr>
              <w:noProof/>
            </w:rPr>
            <w:fldChar w:fldCharType="separate"/>
          </w:r>
          <w:ins w:id="247" w:author="Ingr Jiri" w:date="2025-06-02T22:53:00Z" w16du:dateUtc="2025-06-02T20:53:00Z">
            <w:r>
              <w:rPr>
                <w:noProof/>
              </w:rPr>
              <w:t>36</w:t>
            </w:r>
          </w:ins>
          <w:ins w:id="248" w:author="Ingr Jiri" w:date="2025-06-02T22:52:00Z" w16du:dateUtc="2025-06-02T20:52:00Z">
            <w:r>
              <w:rPr>
                <w:noProof/>
              </w:rPr>
              <w:fldChar w:fldCharType="end"/>
            </w:r>
            <w:r w:rsidRPr="00E43AE9">
              <w:rPr>
                <w:rStyle w:val="Hypertextovodkaz"/>
                <w:noProof/>
              </w:rPr>
              <w:fldChar w:fldCharType="end"/>
            </w:r>
          </w:ins>
        </w:p>
        <w:p w14:paraId="2910BD14" w14:textId="015BA9DF" w:rsidR="004904E2" w:rsidRDefault="004904E2">
          <w:pPr>
            <w:pStyle w:val="Obsah1"/>
            <w:tabs>
              <w:tab w:val="left" w:pos="510"/>
            </w:tabs>
            <w:rPr>
              <w:ins w:id="249" w:author="Ingr Jiri" w:date="2025-06-02T22:52:00Z" w16du:dateUtc="2025-06-02T20:52:00Z"/>
              <w:rFonts w:asciiTheme="minorHAnsi" w:eastAsiaTheme="minorEastAsia" w:hAnsiTheme="minorHAnsi" w:cstheme="minorBidi"/>
              <w:noProof/>
              <w:kern w:val="2"/>
              <w:lang w:eastAsia="cs-CZ"/>
              <w14:ligatures w14:val="standardContextual"/>
            </w:rPr>
          </w:pPr>
          <w:ins w:id="250"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"_Toc199797242"</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5</w:t>
            </w:r>
            <w:r>
              <w:rPr>
                <w:rFonts w:asciiTheme="minorHAnsi" w:eastAsiaTheme="minorEastAsia" w:hAnsiTheme="minorHAnsi" w:cstheme="minorBidi"/>
                <w:noProof/>
                <w:kern w:val="2"/>
                <w:lang w:eastAsia="cs-CZ"/>
                <w14:ligatures w14:val="standardContextual"/>
              </w:rPr>
              <w:tab/>
            </w:r>
            <w:r w:rsidRPr="00E43AE9">
              <w:rPr>
                <w:rStyle w:val="Hypertextovodkaz"/>
                <w:noProof/>
              </w:rPr>
              <w:t>ZÁVĚR</w:t>
            </w:r>
            <w:r>
              <w:rPr>
                <w:noProof/>
              </w:rPr>
              <w:tab/>
            </w:r>
            <w:r>
              <w:rPr>
                <w:noProof/>
              </w:rPr>
              <w:fldChar w:fldCharType="begin"/>
            </w:r>
            <w:r>
              <w:rPr>
                <w:noProof/>
              </w:rPr>
              <w:instrText xml:space="preserve"> PAGEREF _Toc199797242 \h </w:instrText>
            </w:r>
          </w:ins>
          <w:ins w:id="251" w:author="Ingr Jiri" w:date="2025-06-02T22:53:00Z" w16du:dateUtc="2025-06-02T20:53:00Z">
            <w:r>
              <w:rPr>
                <w:noProof/>
              </w:rPr>
            </w:r>
          </w:ins>
          <w:r>
            <w:rPr>
              <w:noProof/>
            </w:rPr>
            <w:fldChar w:fldCharType="separate"/>
          </w:r>
          <w:ins w:id="252" w:author="Ingr Jiri" w:date="2025-06-02T22:53:00Z" w16du:dateUtc="2025-06-02T20:53:00Z">
            <w:r>
              <w:rPr>
                <w:noProof/>
              </w:rPr>
              <w:t>39</w:t>
            </w:r>
          </w:ins>
          <w:ins w:id="253" w:author="Ingr Jiri" w:date="2025-06-02T22:52:00Z" w16du:dateUtc="2025-06-02T20:52:00Z">
            <w:r>
              <w:rPr>
                <w:noProof/>
              </w:rPr>
              <w:fldChar w:fldCharType="end"/>
            </w:r>
            <w:r w:rsidRPr="00E43AE9">
              <w:rPr>
                <w:rStyle w:val="Hypertextovodkaz"/>
                <w:noProof/>
              </w:rPr>
              <w:fldChar w:fldCharType="end"/>
            </w:r>
          </w:ins>
        </w:p>
        <w:p w14:paraId="0232778B" w14:textId="5DF25C3F" w:rsidR="004904E2" w:rsidRDefault="004904E2">
          <w:pPr>
            <w:pStyle w:val="Obsah1"/>
            <w:rPr>
              <w:ins w:id="254" w:author="Ingr Jiri" w:date="2025-06-02T22:52:00Z" w16du:dateUtc="2025-06-02T20:52:00Z"/>
              <w:rFonts w:asciiTheme="minorHAnsi" w:eastAsiaTheme="minorEastAsia" w:hAnsiTheme="minorHAnsi" w:cstheme="minorBidi"/>
              <w:noProof/>
              <w:kern w:val="2"/>
              <w:lang w:eastAsia="cs-CZ"/>
              <w14:ligatures w14:val="standardContextual"/>
            </w:rPr>
          </w:pPr>
          <w:ins w:id="255" w:author="Ingr Jiri" w:date="2025-06-02T22:52:00Z" w16du:dateUtc="2025-06-02T20:52:00Z">
            <w:r w:rsidRPr="00E43AE9">
              <w:rPr>
                <w:rStyle w:val="Hypertextovodkaz"/>
                <w:noProof/>
              </w:rPr>
              <w:fldChar w:fldCharType="begin"/>
            </w:r>
            <w:r w:rsidRPr="00E43AE9">
              <w:rPr>
                <w:rStyle w:val="Hypertextovodkaz"/>
                <w:noProof/>
              </w:rPr>
              <w:instrText xml:space="preserve"> </w:instrText>
            </w:r>
            <w:r>
              <w:rPr>
                <w:noProof/>
              </w:rPr>
              <w:instrText>HYPERLINK \l "_Toc199797243"</w:instrText>
            </w:r>
            <w:r w:rsidRPr="00E43AE9">
              <w:rPr>
                <w:rStyle w:val="Hypertextovodkaz"/>
                <w:noProof/>
              </w:rPr>
              <w:instrText xml:space="preserve"> </w:instrText>
            </w:r>
            <w:r w:rsidRPr="00E43AE9">
              <w:rPr>
                <w:rStyle w:val="Hypertextovodkaz"/>
                <w:noProof/>
              </w:rPr>
            </w:r>
            <w:r w:rsidRPr="00E43AE9">
              <w:rPr>
                <w:rStyle w:val="Hypertextovodkaz"/>
                <w:noProof/>
              </w:rPr>
              <w:fldChar w:fldCharType="separate"/>
            </w:r>
            <w:r w:rsidRPr="00E43AE9">
              <w:rPr>
                <w:rStyle w:val="Hypertextovodkaz"/>
                <w:noProof/>
              </w:rPr>
              <w:t>LITERATURA</w:t>
            </w:r>
            <w:r>
              <w:rPr>
                <w:noProof/>
              </w:rPr>
              <w:tab/>
            </w:r>
            <w:r>
              <w:rPr>
                <w:noProof/>
              </w:rPr>
              <w:fldChar w:fldCharType="begin"/>
            </w:r>
            <w:r>
              <w:rPr>
                <w:noProof/>
              </w:rPr>
              <w:instrText xml:space="preserve"> PAGEREF _Toc199797243 \h </w:instrText>
            </w:r>
          </w:ins>
          <w:ins w:id="256" w:author="Ingr Jiri" w:date="2025-06-02T22:53:00Z" w16du:dateUtc="2025-06-02T20:53:00Z">
            <w:r>
              <w:rPr>
                <w:noProof/>
              </w:rPr>
            </w:r>
          </w:ins>
          <w:r>
            <w:rPr>
              <w:noProof/>
            </w:rPr>
            <w:fldChar w:fldCharType="separate"/>
          </w:r>
          <w:ins w:id="257" w:author="Ingr Jiri" w:date="2025-06-02T22:53:00Z" w16du:dateUtc="2025-06-02T20:53:00Z">
            <w:r>
              <w:rPr>
                <w:noProof/>
              </w:rPr>
              <w:t>40</w:t>
            </w:r>
          </w:ins>
          <w:ins w:id="258" w:author="Ingr Jiri" w:date="2025-06-02T22:52:00Z" w16du:dateUtc="2025-06-02T20:52:00Z">
            <w:r>
              <w:rPr>
                <w:noProof/>
              </w:rPr>
              <w:fldChar w:fldCharType="end"/>
            </w:r>
            <w:r w:rsidRPr="00E43AE9">
              <w:rPr>
                <w:rStyle w:val="Hypertextovodkaz"/>
                <w:noProof/>
              </w:rPr>
              <w:fldChar w:fldCharType="end"/>
            </w:r>
          </w:ins>
        </w:p>
        <w:p w14:paraId="5442B5C4" w14:textId="6520C9B7" w:rsidR="00512920" w:rsidDel="004904E2" w:rsidRDefault="00512920">
          <w:pPr>
            <w:pStyle w:val="Obsah1"/>
            <w:rPr>
              <w:del w:id="259" w:author="Ingr Jiri" w:date="2025-06-02T22:52:00Z" w16du:dateUtc="2025-06-02T20:52:00Z"/>
              <w:rFonts w:asciiTheme="minorHAnsi" w:eastAsiaTheme="minorEastAsia" w:hAnsiTheme="minorHAnsi" w:cstheme="minorBidi"/>
              <w:noProof/>
              <w:kern w:val="2"/>
              <w:lang w:eastAsia="cs-CZ"/>
              <w14:ligatures w14:val="standardContextual"/>
            </w:rPr>
          </w:pPr>
          <w:del w:id="260" w:author="Ingr Jiri" w:date="2025-06-02T22:52:00Z" w16du:dateUtc="2025-06-02T20:52:00Z">
            <w:r w:rsidRPr="004904E2" w:rsidDel="004904E2">
              <w:rPr>
                <w:noProof/>
                <w:rPrChange w:id="261" w:author="Ingr Jiri" w:date="2025-06-02T22:52:00Z" w16du:dateUtc="2025-06-02T20:52:00Z">
                  <w:rPr>
                    <w:rStyle w:val="Hypertextovodkaz"/>
                    <w:noProof/>
                  </w:rPr>
                </w:rPrChange>
              </w:rPr>
              <w:delText>SOUHRN</w:delText>
            </w:r>
            <w:r w:rsidDel="004904E2">
              <w:rPr>
                <w:noProof/>
              </w:rPr>
              <w:tab/>
            </w:r>
            <w:r w:rsidR="00FC3C3B" w:rsidDel="004904E2">
              <w:rPr>
                <w:noProof/>
              </w:rPr>
              <w:delText>1</w:delText>
            </w:r>
          </w:del>
        </w:p>
        <w:p w14:paraId="1E43FDA4" w14:textId="2CCB710F" w:rsidR="00512920" w:rsidDel="004904E2" w:rsidRDefault="00512920">
          <w:pPr>
            <w:pStyle w:val="Obsah1"/>
            <w:rPr>
              <w:del w:id="262" w:author="Ingr Jiri" w:date="2025-06-02T22:52:00Z" w16du:dateUtc="2025-06-02T20:52:00Z"/>
              <w:rFonts w:asciiTheme="minorHAnsi" w:eastAsiaTheme="minorEastAsia" w:hAnsiTheme="minorHAnsi" w:cstheme="minorBidi"/>
              <w:noProof/>
              <w:kern w:val="2"/>
              <w:lang w:eastAsia="cs-CZ"/>
              <w14:ligatures w14:val="standardContextual"/>
            </w:rPr>
          </w:pPr>
          <w:del w:id="263" w:author="Ingr Jiri" w:date="2025-06-02T22:52:00Z" w16du:dateUtc="2025-06-02T20:52:00Z">
            <w:r w:rsidRPr="004904E2" w:rsidDel="004904E2">
              <w:rPr>
                <w:noProof/>
                <w:rPrChange w:id="264" w:author="Ingr Jiri" w:date="2025-06-02T22:52:00Z" w16du:dateUtc="2025-06-02T20:52:00Z">
                  <w:rPr>
                    <w:rStyle w:val="Hypertextovodkaz"/>
                    <w:noProof/>
                  </w:rPr>
                </w:rPrChange>
              </w:rPr>
              <w:delText>SUMMARY</w:delText>
            </w:r>
            <w:r w:rsidDel="004904E2">
              <w:rPr>
                <w:noProof/>
              </w:rPr>
              <w:tab/>
            </w:r>
            <w:r w:rsidR="00FC3C3B" w:rsidDel="004904E2">
              <w:rPr>
                <w:noProof/>
              </w:rPr>
              <w:delText>1</w:delText>
            </w:r>
          </w:del>
        </w:p>
        <w:p w14:paraId="31664376" w14:textId="25F22E88" w:rsidR="00512920" w:rsidDel="004904E2" w:rsidRDefault="00512920">
          <w:pPr>
            <w:pStyle w:val="Obsah1"/>
            <w:rPr>
              <w:del w:id="265" w:author="Ingr Jiri" w:date="2025-06-02T22:52:00Z" w16du:dateUtc="2025-06-02T20:52:00Z"/>
              <w:rFonts w:asciiTheme="minorHAnsi" w:eastAsiaTheme="minorEastAsia" w:hAnsiTheme="minorHAnsi" w:cstheme="minorBidi"/>
              <w:noProof/>
              <w:kern w:val="2"/>
              <w:lang w:eastAsia="cs-CZ"/>
              <w14:ligatures w14:val="standardContextual"/>
            </w:rPr>
          </w:pPr>
          <w:del w:id="266" w:author="Ingr Jiri" w:date="2025-06-02T22:52:00Z" w16du:dateUtc="2025-06-02T20:52:00Z">
            <w:r w:rsidRPr="004904E2" w:rsidDel="004904E2">
              <w:rPr>
                <w:noProof/>
                <w:rPrChange w:id="267" w:author="Ingr Jiri" w:date="2025-06-02T22:52:00Z" w16du:dateUtc="2025-06-02T20:52:00Z">
                  <w:rPr>
                    <w:rStyle w:val="Hypertextovodkaz"/>
                    <w:noProof/>
                  </w:rPr>
                </w:rPrChange>
              </w:rPr>
              <w:delText>PODĚKOVÁNÍ</w:delText>
            </w:r>
            <w:r w:rsidDel="004904E2">
              <w:rPr>
                <w:noProof/>
              </w:rPr>
              <w:tab/>
            </w:r>
            <w:r w:rsidR="00FC3C3B" w:rsidDel="004904E2">
              <w:rPr>
                <w:noProof/>
              </w:rPr>
              <w:delText>2</w:delText>
            </w:r>
          </w:del>
        </w:p>
        <w:p w14:paraId="3B36D943" w14:textId="1F7591BF" w:rsidR="00512920" w:rsidDel="004904E2" w:rsidRDefault="00512920">
          <w:pPr>
            <w:pStyle w:val="Obsah1"/>
            <w:rPr>
              <w:del w:id="268" w:author="Ingr Jiri" w:date="2025-06-02T22:52:00Z" w16du:dateUtc="2025-06-02T20:52:00Z"/>
              <w:rFonts w:asciiTheme="minorHAnsi" w:eastAsiaTheme="minorEastAsia" w:hAnsiTheme="minorHAnsi" w:cstheme="minorBidi"/>
              <w:noProof/>
              <w:kern w:val="2"/>
              <w:lang w:eastAsia="cs-CZ"/>
              <w14:ligatures w14:val="standardContextual"/>
            </w:rPr>
          </w:pPr>
          <w:del w:id="269" w:author="Ingr Jiri" w:date="2025-06-02T22:52:00Z" w16du:dateUtc="2025-06-02T20:52:00Z">
            <w:r w:rsidRPr="004904E2" w:rsidDel="004904E2">
              <w:rPr>
                <w:noProof/>
                <w:rPrChange w:id="270" w:author="Ingr Jiri" w:date="2025-06-02T22:52:00Z" w16du:dateUtc="2025-06-02T20:52:00Z">
                  <w:rPr>
                    <w:rStyle w:val="Hypertextovodkaz"/>
                    <w:noProof/>
                  </w:rPr>
                </w:rPrChange>
              </w:rPr>
              <w:delText>OBSAH</w:delText>
            </w:r>
            <w:r w:rsidDel="004904E2">
              <w:rPr>
                <w:noProof/>
              </w:rPr>
              <w:tab/>
            </w:r>
            <w:r w:rsidR="00FC3C3B" w:rsidDel="004904E2">
              <w:rPr>
                <w:noProof/>
              </w:rPr>
              <w:delText>3</w:delText>
            </w:r>
          </w:del>
        </w:p>
        <w:p w14:paraId="4239BF8C" w14:textId="3208601D" w:rsidR="00512920" w:rsidDel="004904E2" w:rsidRDefault="00512920">
          <w:pPr>
            <w:pStyle w:val="Obsah1"/>
            <w:tabs>
              <w:tab w:val="left" w:pos="510"/>
            </w:tabs>
            <w:rPr>
              <w:del w:id="271" w:author="Ingr Jiri" w:date="2025-06-02T22:52:00Z" w16du:dateUtc="2025-06-02T20:52:00Z"/>
              <w:rFonts w:asciiTheme="minorHAnsi" w:eastAsiaTheme="minorEastAsia" w:hAnsiTheme="minorHAnsi" w:cstheme="minorBidi"/>
              <w:noProof/>
              <w:kern w:val="2"/>
              <w:lang w:eastAsia="cs-CZ"/>
              <w14:ligatures w14:val="standardContextual"/>
            </w:rPr>
          </w:pPr>
          <w:del w:id="272" w:author="Ingr Jiri" w:date="2025-06-02T22:52:00Z" w16du:dateUtc="2025-06-02T20:52:00Z">
            <w:r w:rsidRPr="004904E2" w:rsidDel="004904E2">
              <w:rPr>
                <w:noProof/>
                <w:rPrChange w:id="273" w:author="Ingr Jiri" w:date="2025-06-02T22:52:00Z" w16du:dateUtc="2025-06-02T20:52:00Z">
                  <w:rPr>
                    <w:rStyle w:val="Hypertextovodkaz"/>
                    <w:noProof/>
                  </w:rPr>
                </w:rPrChange>
              </w:rPr>
              <w:delText>1</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274" w:author="Ingr Jiri" w:date="2025-06-02T22:52:00Z" w16du:dateUtc="2025-06-02T20:52:00Z">
                  <w:rPr>
                    <w:rStyle w:val="Hypertextovodkaz"/>
                    <w:noProof/>
                  </w:rPr>
                </w:rPrChange>
              </w:rPr>
              <w:delText>ÚVOD</w:delText>
            </w:r>
            <w:r w:rsidDel="004904E2">
              <w:rPr>
                <w:noProof/>
              </w:rPr>
              <w:tab/>
            </w:r>
            <w:r w:rsidR="00FC3C3B" w:rsidDel="004904E2">
              <w:rPr>
                <w:noProof/>
              </w:rPr>
              <w:delText>5</w:delText>
            </w:r>
          </w:del>
        </w:p>
        <w:p w14:paraId="3C764064" w14:textId="740927E6" w:rsidR="00512920" w:rsidDel="004904E2" w:rsidRDefault="00512920">
          <w:pPr>
            <w:pStyle w:val="Obsah1"/>
            <w:tabs>
              <w:tab w:val="left" w:pos="510"/>
            </w:tabs>
            <w:rPr>
              <w:del w:id="275" w:author="Ingr Jiri" w:date="2025-06-02T22:52:00Z" w16du:dateUtc="2025-06-02T20:52:00Z"/>
              <w:rFonts w:asciiTheme="minorHAnsi" w:eastAsiaTheme="minorEastAsia" w:hAnsiTheme="minorHAnsi" w:cstheme="minorBidi"/>
              <w:noProof/>
              <w:kern w:val="2"/>
              <w:lang w:eastAsia="cs-CZ"/>
              <w14:ligatures w14:val="standardContextual"/>
            </w:rPr>
          </w:pPr>
          <w:del w:id="276" w:author="Ingr Jiri" w:date="2025-06-02T22:52:00Z" w16du:dateUtc="2025-06-02T20:52:00Z">
            <w:r w:rsidRPr="004904E2" w:rsidDel="004904E2">
              <w:rPr>
                <w:noProof/>
                <w:rPrChange w:id="277" w:author="Ingr Jiri" w:date="2025-06-02T22:52:00Z" w16du:dateUtc="2025-06-02T20:52:00Z">
                  <w:rPr>
                    <w:rStyle w:val="Hypertextovodkaz"/>
                    <w:noProof/>
                  </w:rPr>
                </w:rPrChange>
              </w:rPr>
              <w:delText>2</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278" w:author="Ingr Jiri" w:date="2025-06-02T22:52:00Z" w16du:dateUtc="2025-06-02T20:52:00Z">
                  <w:rPr>
                    <w:rStyle w:val="Hypertextovodkaz"/>
                    <w:noProof/>
                  </w:rPr>
                </w:rPrChange>
              </w:rPr>
              <w:delText>LITERÁRNÍ ČÁST</w:delText>
            </w:r>
            <w:r w:rsidDel="004904E2">
              <w:rPr>
                <w:noProof/>
              </w:rPr>
              <w:tab/>
            </w:r>
            <w:r w:rsidR="00FC3C3B" w:rsidDel="004904E2">
              <w:rPr>
                <w:noProof/>
              </w:rPr>
              <w:delText>6</w:delText>
            </w:r>
          </w:del>
        </w:p>
        <w:p w14:paraId="1F9110B3" w14:textId="30289325" w:rsidR="00512920" w:rsidDel="004904E2" w:rsidRDefault="00512920">
          <w:pPr>
            <w:pStyle w:val="Obsah2"/>
            <w:rPr>
              <w:del w:id="279" w:author="Ingr Jiri" w:date="2025-06-02T22:52:00Z" w16du:dateUtc="2025-06-02T20:52:00Z"/>
              <w:rFonts w:asciiTheme="minorHAnsi" w:eastAsiaTheme="minorEastAsia" w:hAnsiTheme="minorHAnsi" w:cstheme="minorBidi"/>
              <w:noProof/>
              <w:kern w:val="2"/>
              <w:lang w:eastAsia="cs-CZ"/>
              <w14:ligatures w14:val="standardContextual"/>
            </w:rPr>
          </w:pPr>
          <w:del w:id="280" w:author="Ingr Jiri" w:date="2025-06-02T22:52:00Z" w16du:dateUtc="2025-06-02T20:52:00Z">
            <w:r w:rsidRPr="004904E2" w:rsidDel="004904E2">
              <w:rPr>
                <w:noProof/>
                <w:rPrChange w:id="281" w:author="Ingr Jiri" w:date="2025-06-02T22:52:00Z" w16du:dateUtc="2025-06-02T20:52:00Z">
                  <w:rPr>
                    <w:rStyle w:val="Hypertextovodkaz"/>
                    <w:noProof/>
                  </w:rPr>
                </w:rPrChange>
              </w:rPr>
              <w:delText>2.1</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282" w:author="Ingr Jiri" w:date="2025-06-02T22:52:00Z" w16du:dateUtc="2025-06-02T20:52:00Z">
                  <w:rPr>
                    <w:rStyle w:val="Hypertextovodkaz"/>
                    <w:noProof/>
                  </w:rPr>
                </w:rPrChange>
              </w:rPr>
              <w:delText>Detekce objektu pomocí umělé inteligence</w:delText>
            </w:r>
            <w:r w:rsidDel="004904E2">
              <w:rPr>
                <w:noProof/>
              </w:rPr>
              <w:tab/>
            </w:r>
            <w:r w:rsidR="00FC3C3B" w:rsidDel="004904E2">
              <w:rPr>
                <w:noProof/>
              </w:rPr>
              <w:delText>6</w:delText>
            </w:r>
          </w:del>
        </w:p>
        <w:p w14:paraId="1B3A6ABC" w14:textId="50B2473A" w:rsidR="00512920" w:rsidDel="004904E2" w:rsidRDefault="00512920">
          <w:pPr>
            <w:pStyle w:val="Obsah3"/>
            <w:rPr>
              <w:del w:id="283" w:author="Ingr Jiri" w:date="2025-06-02T22:52:00Z" w16du:dateUtc="2025-06-02T20:52:00Z"/>
              <w:rFonts w:asciiTheme="minorHAnsi" w:eastAsiaTheme="minorEastAsia" w:hAnsiTheme="minorHAnsi" w:cstheme="minorBidi"/>
              <w:noProof/>
              <w:kern w:val="2"/>
              <w:lang w:eastAsia="cs-CZ"/>
              <w14:ligatures w14:val="standardContextual"/>
            </w:rPr>
          </w:pPr>
          <w:del w:id="284" w:author="Ingr Jiri" w:date="2025-06-02T22:52:00Z" w16du:dateUtc="2025-06-02T20:52:00Z">
            <w:r w:rsidRPr="004904E2" w:rsidDel="004904E2">
              <w:rPr>
                <w:noProof/>
                <w:rPrChange w:id="285" w:author="Ingr Jiri" w:date="2025-06-02T22:52:00Z" w16du:dateUtc="2025-06-02T20:52:00Z">
                  <w:rPr>
                    <w:rStyle w:val="Hypertextovodkaz"/>
                    <w:noProof/>
                  </w:rPr>
                </w:rPrChange>
              </w:rPr>
              <w:delText>2.1.1</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286" w:author="Ingr Jiri" w:date="2025-06-02T22:52:00Z" w16du:dateUtc="2025-06-02T20:52:00Z">
                  <w:rPr>
                    <w:rStyle w:val="Hypertextovodkaz"/>
                    <w:noProof/>
                  </w:rPr>
                </w:rPrChange>
              </w:rPr>
              <w:delText>Detekce objektu s využitím hlubokého učení</w:delText>
            </w:r>
            <w:r w:rsidDel="004904E2">
              <w:rPr>
                <w:noProof/>
              </w:rPr>
              <w:tab/>
            </w:r>
            <w:r w:rsidR="00FC3C3B" w:rsidDel="004904E2">
              <w:rPr>
                <w:noProof/>
              </w:rPr>
              <w:delText>6</w:delText>
            </w:r>
          </w:del>
        </w:p>
        <w:p w14:paraId="2B1D819E" w14:textId="1CC70635" w:rsidR="00512920" w:rsidDel="004904E2" w:rsidRDefault="00512920">
          <w:pPr>
            <w:pStyle w:val="Obsah2"/>
            <w:rPr>
              <w:del w:id="287" w:author="Ingr Jiri" w:date="2025-06-02T22:52:00Z" w16du:dateUtc="2025-06-02T20:52:00Z"/>
              <w:rFonts w:asciiTheme="minorHAnsi" w:eastAsiaTheme="minorEastAsia" w:hAnsiTheme="minorHAnsi" w:cstheme="minorBidi"/>
              <w:noProof/>
              <w:kern w:val="2"/>
              <w:lang w:eastAsia="cs-CZ"/>
              <w14:ligatures w14:val="standardContextual"/>
            </w:rPr>
          </w:pPr>
          <w:del w:id="288" w:author="Ingr Jiri" w:date="2025-06-02T22:52:00Z" w16du:dateUtc="2025-06-02T20:52:00Z">
            <w:r w:rsidRPr="004904E2" w:rsidDel="004904E2">
              <w:rPr>
                <w:noProof/>
                <w:rPrChange w:id="289" w:author="Ingr Jiri" w:date="2025-06-02T22:52:00Z" w16du:dateUtc="2025-06-02T20:52:00Z">
                  <w:rPr>
                    <w:rStyle w:val="Hypertextovodkaz"/>
                    <w:noProof/>
                  </w:rPr>
                </w:rPrChange>
              </w:rPr>
              <w:delText>2.2</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290" w:author="Ingr Jiri" w:date="2025-06-02T22:52:00Z" w16du:dateUtc="2025-06-02T20:52:00Z">
                  <w:rPr>
                    <w:rStyle w:val="Hypertextovodkaz"/>
                    <w:noProof/>
                  </w:rPr>
                </w:rPrChange>
              </w:rPr>
              <w:delText>Umělé neuronové sítě</w:delText>
            </w:r>
            <w:r w:rsidDel="004904E2">
              <w:rPr>
                <w:noProof/>
              </w:rPr>
              <w:tab/>
            </w:r>
            <w:r w:rsidR="00FC3C3B" w:rsidDel="004904E2">
              <w:rPr>
                <w:noProof/>
              </w:rPr>
              <w:delText>7</w:delText>
            </w:r>
          </w:del>
        </w:p>
        <w:p w14:paraId="260263A4" w14:textId="4AD8D54D" w:rsidR="00512920" w:rsidDel="004904E2" w:rsidRDefault="00512920">
          <w:pPr>
            <w:pStyle w:val="Obsah2"/>
            <w:rPr>
              <w:del w:id="291" w:author="Ingr Jiri" w:date="2025-06-02T22:52:00Z" w16du:dateUtc="2025-06-02T20:52:00Z"/>
              <w:rFonts w:asciiTheme="minorHAnsi" w:eastAsiaTheme="minorEastAsia" w:hAnsiTheme="minorHAnsi" w:cstheme="minorBidi"/>
              <w:noProof/>
              <w:kern w:val="2"/>
              <w:lang w:eastAsia="cs-CZ"/>
              <w14:ligatures w14:val="standardContextual"/>
            </w:rPr>
          </w:pPr>
          <w:del w:id="292" w:author="Ingr Jiri" w:date="2025-06-02T22:52:00Z" w16du:dateUtc="2025-06-02T20:52:00Z">
            <w:r w:rsidRPr="004904E2" w:rsidDel="004904E2">
              <w:rPr>
                <w:noProof/>
                <w:rPrChange w:id="293" w:author="Ingr Jiri" w:date="2025-06-02T22:52:00Z" w16du:dateUtc="2025-06-02T20:52:00Z">
                  <w:rPr>
                    <w:rStyle w:val="Hypertextovodkaz"/>
                    <w:noProof/>
                  </w:rPr>
                </w:rPrChange>
              </w:rPr>
              <w:delText>2.3</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294" w:author="Ingr Jiri" w:date="2025-06-02T22:52:00Z" w16du:dateUtc="2025-06-02T20:52:00Z">
                  <w:rPr>
                    <w:rStyle w:val="Hypertextovodkaz"/>
                    <w:noProof/>
                  </w:rPr>
                </w:rPrChange>
              </w:rPr>
              <w:delText>Konvoluční neuronové sítě</w:delText>
            </w:r>
            <w:r w:rsidDel="004904E2">
              <w:rPr>
                <w:noProof/>
              </w:rPr>
              <w:tab/>
            </w:r>
            <w:r w:rsidR="00FC3C3B" w:rsidDel="004904E2">
              <w:rPr>
                <w:noProof/>
              </w:rPr>
              <w:delText>8</w:delText>
            </w:r>
          </w:del>
        </w:p>
        <w:p w14:paraId="44B54ADE" w14:textId="7F4CDAFE" w:rsidR="00512920" w:rsidDel="004904E2" w:rsidRDefault="00512920">
          <w:pPr>
            <w:pStyle w:val="Obsah2"/>
            <w:rPr>
              <w:del w:id="295" w:author="Ingr Jiri" w:date="2025-06-02T22:52:00Z" w16du:dateUtc="2025-06-02T20:52:00Z"/>
              <w:rFonts w:asciiTheme="minorHAnsi" w:eastAsiaTheme="minorEastAsia" w:hAnsiTheme="minorHAnsi" w:cstheme="minorBidi"/>
              <w:noProof/>
              <w:kern w:val="2"/>
              <w:lang w:eastAsia="cs-CZ"/>
              <w14:ligatures w14:val="standardContextual"/>
            </w:rPr>
          </w:pPr>
          <w:del w:id="296" w:author="Ingr Jiri" w:date="2025-06-02T22:52:00Z" w16du:dateUtc="2025-06-02T20:52:00Z">
            <w:r w:rsidRPr="004904E2" w:rsidDel="004904E2">
              <w:rPr>
                <w:noProof/>
                <w:rPrChange w:id="297" w:author="Ingr Jiri" w:date="2025-06-02T22:52:00Z" w16du:dateUtc="2025-06-02T20:52:00Z">
                  <w:rPr>
                    <w:rStyle w:val="Hypertextovodkaz"/>
                    <w:noProof/>
                  </w:rPr>
                </w:rPrChange>
              </w:rPr>
              <w:delText>2.4</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298" w:author="Ingr Jiri" w:date="2025-06-02T22:52:00Z" w16du:dateUtc="2025-06-02T20:52:00Z">
                  <w:rPr>
                    <w:rStyle w:val="Hypertextovodkaz"/>
                    <w:noProof/>
                  </w:rPr>
                </w:rPrChange>
              </w:rPr>
              <w:delText>Two-stage detektory</w:delText>
            </w:r>
            <w:r w:rsidDel="004904E2">
              <w:rPr>
                <w:noProof/>
              </w:rPr>
              <w:tab/>
            </w:r>
            <w:r w:rsidR="00FC3C3B" w:rsidDel="004904E2">
              <w:rPr>
                <w:noProof/>
              </w:rPr>
              <w:delText>11</w:delText>
            </w:r>
          </w:del>
        </w:p>
        <w:p w14:paraId="7A05FAA4" w14:textId="6499328D" w:rsidR="00512920" w:rsidDel="004904E2" w:rsidRDefault="00512920">
          <w:pPr>
            <w:pStyle w:val="Obsah3"/>
            <w:rPr>
              <w:del w:id="299" w:author="Ingr Jiri" w:date="2025-06-02T22:52:00Z" w16du:dateUtc="2025-06-02T20:52:00Z"/>
              <w:rFonts w:asciiTheme="minorHAnsi" w:eastAsiaTheme="minorEastAsia" w:hAnsiTheme="minorHAnsi" w:cstheme="minorBidi"/>
              <w:noProof/>
              <w:kern w:val="2"/>
              <w:lang w:eastAsia="cs-CZ"/>
              <w14:ligatures w14:val="standardContextual"/>
            </w:rPr>
          </w:pPr>
          <w:del w:id="300" w:author="Ingr Jiri" w:date="2025-06-02T22:52:00Z" w16du:dateUtc="2025-06-02T20:52:00Z">
            <w:r w:rsidRPr="004904E2" w:rsidDel="004904E2">
              <w:rPr>
                <w:noProof/>
                <w:rPrChange w:id="301" w:author="Ingr Jiri" w:date="2025-06-02T22:52:00Z" w16du:dateUtc="2025-06-02T20:52:00Z">
                  <w:rPr>
                    <w:rStyle w:val="Hypertextovodkaz"/>
                    <w:noProof/>
                  </w:rPr>
                </w:rPrChange>
              </w:rPr>
              <w:delText>2.4.1</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02" w:author="Ingr Jiri" w:date="2025-06-02T22:52:00Z" w16du:dateUtc="2025-06-02T20:52:00Z">
                  <w:rPr>
                    <w:rStyle w:val="Hypertextovodkaz"/>
                    <w:noProof/>
                  </w:rPr>
                </w:rPrChange>
              </w:rPr>
              <w:delText>Region-based convolutional neural network (R-CNN)</w:delText>
            </w:r>
            <w:r w:rsidDel="004904E2">
              <w:rPr>
                <w:noProof/>
              </w:rPr>
              <w:tab/>
            </w:r>
            <w:r w:rsidR="00FC3C3B" w:rsidDel="004904E2">
              <w:rPr>
                <w:noProof/>
              </w:rPr>
              <w:delText>11</w:delText>
            </w:r>
          </w:del>
        </w:p>
        <w:p w14:paraId="526D572B" w14:textId="1853D8C8" w:rsidR="00512920" w:rsidDel="004904E2" w:rsidRDefault="00512920">
          <w:pPr>
            <w:pStyle w:val="Obsah3"/>
            <w:rPr>
              <w:del w:id="303" w:author="Ingr Jiri" w:date="2025-06-02T22:52:00Z" w16du:dateUtc="2025-06-02T20:52:00Z"/>
              <w:rFonts w:asciiTheme="minorHAnsi" w:eastAsiaTheme="minorEastAsia" w:hAnsiTheme="minorHAnsi" w:cstheme="minorBidi"/>
              <w:noProof/>
              <w:kern w:val="2"/>
              <w:lang w:eastAsia="cs-CZ"/>
              <w14:ligatures w14:val="standardContextual"/>
            </w:rPr>
          </w:pPr>
          <w:del w:id="304" w:author="Ingr Jiri" w:date="2025-06-02T22:52:00Z" w16du:dateUtc="2025-06-02T20:52:00Z">
            <w:r w:rsidRPr="004904E2" w:rsidDel="004904E2">
              <w:rPr>
                <w:noProof/>
                <w:rPrChange w:id="305" w:author="Ingr Jiri" w:date="2025-06-02T22:52:00Z" w16du:dateUtc="2025-06-02T20:52:00Z">
                  <w:rPr>
                    <w:rStyle w:val="Hypertextovodkaz"/>
                    <w:noProof/>
                  </w:rPr>
                </w:rPrChange>
              </w:rPr>
              <w:delText>2.4.2</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06" w:author="Ingr Jiri" w:date="2025-06-02T22:52:00Z" w16du:dateUtc="2025-06-02T20:52:00Z">
                  <w:rPr>
                    <w:rStyle w:val="Hypertextovodkaz"/>
                    <w:noProof/>
                  </w:rPr>
                </w:rPrChange>
              </w:rPr>
              <w:delText>Fast R-CNN</w:delText>
            </w:r>
            <w:r w:rsidDel="004904E2">
              <w:rPr>
                <w:noProof/>
              </w:rPr>
              <w:tab/>
            </w:r>
            <w:r w:rsidR="00FC3C3B" w:rsidDel="004904E2">
              <w:rPr>
                <w:noProof/>
              </w:rPr>
              <w:delText>12</w:delText>
            </w:r>
          </w:del>
        </w:p>
        <w:p w14:paraId="47B5F48C" w14:textId="42900090" w:rsidR="00512920" w:rsidDel="004904E2" w:rsidRDefault="00512920">
          <w:pPr>
            <w:pStyle w:val="Obsah3"/>
            <w:rPr>
              <w:del w:id="307" w:author="Ingr Jiri" w:date="2025-06-02T22:52:00Z" w16du:dateUtc="2025-06-02T20:52:00Z"/>
              <w:rFonts w:asciiTheme="minorHAnsi" w:eastAsiaTheme="minorEastAsia" w:hAnsiTheme="minorHAnsi" w:cstheme="minorBidi"/>
              <w:noProof/>
              <w:kern w:val="2"/>
              <w:lang w:eastAsia="cs-CZ"/>
              <w14:ligatures w14:val="standardContextual"/>
            </w:rPr>
          </w:pPr>
          <w:del w:id="308" w:author="Ingr Jiri" w:date="2025-06-02T22:52:00Z" w16du:dateUtc="2025-06-02T20:52:00Z">
            <w:r w:rsidRPr="004904E2" w:rsidDel="004904E2">
              <w:rPr>
                <w:noProof/>
                <w:rPrChange w:id="309" w:author="Ingr Jiri" w:date="2025-06-02T22:52:00Z" w16du:dateUtc="2025-06-02T20:52:00Z">
                  <w:rPr>
                    <w:rStyle w:val="Hypertextovodkaz"/>
                    <w:noProof/>
                  </w:rPr>
                </w:rPrChange>
              </w:rPr>
              <w:delText>2.4.3</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10" w:author="Ingr Jiri" w:date="2025-06-02T22:52:00Z" w16du:dateUtc="2025-06-02T20:52:00Z">
                  <w:rPr>
                    <w:rStyle w:val="Hypertextovodkaz"/>
                    <w:noProof/>
                  </w:rPr>
                </w:rPrChange>
              </w:rPr>
              <w:delText>Faster R-CNN</w:delText>
            </w:r>
            <w:r w:rsidDel="004904E2">
              <w:rPr>
                <w:noProof/>
              </w:rPr>
              <w:tab/>
            </w:r>
            <w:r w:rsidR="00FC3C3B" w:rsidDel="004904E2">
              <w:rPr>
                <w:noProof/>
              </w:rPr>
              <w:delText>13</w:delText>
            </w:r>
          </w:del>
        </w:p>
        <w:p w14:paraId="2A73763A" w14:textId="5F74A3EC" w:rsidR="00512920" w:rsidDel="004904E2" w:rsidRDefault="00512920">
          <w:pPr>
            <w:pStyle w:val="Obsah2"/>
            <w:rPr>
              <w:del w:id="311" w:author="Ingr Jiri" w:date="2025-06-02T22:52:00Z" w16du:dateUtc="2025-06-02T20:52:00Z"/>
              <w:rFonts w:asciiTheme="minorHAnsi" w:eastAsiaTheme="minorEastAsia" w:hAnsiTheme="minorHAnsi" w:cstheme="minorBidi"/>
              <w:noProof/>
              <w:kern w:val="2"/>
              <w:lang w:eastAsia="cs-CZ"/>
              <w14:ligatures w14:val="standardContextual"/>
            </w:rPr>
          </w:pPr>
          <w:del w:id="312" w:author="Ingr Jiri" w:date="2025-06-02T22:52:00Z" w16du:dateUtc="2025-06-02T20:52:00Z">
            <w:r w:rsidRPr="004904E2" w:rsidDel="004904E2">
              <w:rPr>
                <w:noProof/>
                <w:rPrChange w:id="313" w:author="Ingr Jiri" w:date="2025-06-02T22:52:00Z" w16du:dateUtc="2025-06-02T20:52:00Z">
                  <w:rPr>
                    <w:rStyle w:val="Hypertextovodkaz"/>
                    <w:noProof/>
                  </w:rPr>
                </w:rPrChange>
              </w:rPr>
              <w:delText>2.5</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14" w:author="Ingr Jiri" w:date="2025-06-02T22:52:00Z" w16du:dateUtc="2025-06-02T20:52:00Z">
                  <w:rPr>
                    <w:rStyle w:val="Hypertextovodkaz"/>
                    <w:noProof/>
                  </w:rPr>
                </w:rPrChange>
              </w:rPr>
              <w:delText>One-stage detektory</w:delText>
            </w:r>
            <w:r w:rsidDel="004904E2">
              <w:rPr>
                <w:noProof/>
              </w:rPr>
              <w:tab/>
            </w:r>
            <w:r w:rsidR="00FC3C3B" w:rsidDel="004904E2">
              <w:rPr>
                <w:noProof/>
              </w:rPr>
              <w:delText>13</w:delText>
            </w:r>
          </w:del>
        </w:p>
        <w:p w14:paraId="2A8B60F8" w14:textId="4AA6A583" w:rsidR="00512920" w:rsidDel="004904E2" w:rsidRDefault="00512920">
          <w:pPr>
            <w:pStyle w:val="Obsah3"/>
            <w:rPr>
              <w:del w:id="315" w:author="Ingr Jiri" w:date="2025-06-02T22:52:00Z" w16du:dateUtc="2025-06-02T20:52:00Z"/>
              <w:rFonts w:asciiTheme="minorHAnsi" w:eastAsiaTheme="minorEastAsia" w:hAnsiTheme="minorHAnsi" w:cstheme="minorBidi"/>
              <w:noProof/>
              <w:kern w:val="2"/>
              <w:lang w:eastAsia="cs-CZ"/>
              <w14:ligatures w14:val="standardContextual"/>
            </w:rPr>
          </w:pPr>
          <w:del w:id="316" w:author="Ingr Jiri" w:date="2025-06-02T22:52:00Z" w16du:dateUtc="2025-06-02T20:52:00Z">
            <w:r w:rsidRPr="004904E2" w:rsidDel="004904E2">
              <w:rPr>
                <w:noProof/>
                <w:rPrChange w:id="317" w:author="Ingr Jiri" w:date="2025-06-02T22:52:00Z" w16du:dateUtc="2025-06-02T20:52:00Z">
                  <w:rPr>
                    <w:rStyle w:val="Hypertextovodkaz"/>
                    <w:noProof/>
                  </w:rPr>
                </w:rPrChange>
              </w:rPr>
              <w:delText>2.5.1</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18" w:author="Ingr Jiri" w:date="2025-06-02T22:52:00Z" w16du:dateUtc="2025-06-02T20:52:00Z">
                  <w:rPr>
                    <w:rStyle w:val="Hypertextovodkaz"/>
                    <w:noProof/>
                  </w:rPr>
                </w:rPrChange>
              </w:rPr>
              <w:delText>Single Shot Multibox Detector  (SSD)</w:delText>
            </w:r>
            <w:r w:rsidDel="004904E2">
              <w:rPr>
                <w:noProof/>
              </w:rPr>
              <w:tab/>
            </w:r>
            <w:r w:rsidR="00FC3C3B" w:rsidDel="004904E2">
              <w:rPr>
                <w:noProof/>
              </w:rPr>
              <w:delText>13</w:delText>
            </w:r>
          </w:del>
        </w:p>
        <w:p w14:paraId="4013D206" w14:textId="5F860097" w:rsidR="00512920" w:rsidDel="004904E2" w:rsidRDefault="00512920">
          <w:pPr>
            <w:pStyle w:val="Obsah2"/>
            <w:rPr>
              <w:del w:id="319" w:author="Ingr Jiri" w:date="2025-06-02T22:52:00Z" w16du:dateUtc="2025-06-02T20:52:00Z"/>
              <w:rFonts w:asciiTheme="minorHAnsi" w:eastAsiaTheme="minorEastAsia" w:hAnsiTheme="minorHAnsi" w:cstheme="minorBidi"/>
              <w:noProof/>
              <w:kern w:val="2"/>
              <w:lang w:eastAsia="cs-CZ"/>
              <w14:ligatures w14:val="standardContextual"/>
            </w:rPr>
          </w:pPr>
          <w:del w:id="320" w:author="Ingr Jiri" w:date="2025-06-02T22:52:00Z" w16du:dateUtc="2025-06-02T20:52:00Z">
            <w:r w:rsidRPr="004904E2" w:rsidDel="004904E2">
              <w:rPr>
                <w:noProof/>
                <w:rPrChange w:id="321" w:author="Ingr Jiri" w:date="2025-06-02T22:52:00Z" w16du:dateUtc="2025-06-02T20:52:00Z">
                  <w:rPr>
                    <w:rStyle w:val="Hypertextovodkaz"/>
                    <w:noProof/>
                  </w:rPr>
                </w:rPrChange>
              </w:rPr>
              <w:delText>2.6</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22" w:author="Ingr Jiri" w:date="2025-06-02T22:52:00Z" w16du:dateUtc="2025-06-02T20:52:00Z">
                  <w:rPr>
                    <w:rStyle w:val="Hypertextovodkaz"/>
                    <w:noProof/>
                  </w:rPr>
                </w:rPrChange>
              </w:rPr>
              <w:delText>You Only Look Once (YOLO)</w:delText>
            </w:r>
            <w:r w:rsidDel="004904E2">
              <w:rPr>
                <w:noProof/>
              </w:rPr>
              <w:tab/>
            </w:r>
            <w:r w:rsidR="00FC3C3B" w:rsidDel="004904E2">
              <w:rPr>
                <w:noProof/>
              </w:rPr>
              <w:delText>14</w:delText>
            </w:r>
          </w:del>
        </w:p>
        <w:p w14:paraId="536D1867" w14:textId="2631B34D" w:rsidR="00512920" w:rsidDel="004904E2" w:rsidRDefault="00512920">
          <w:pPr>
            <w:pStyle w:val="Obsah3"/>
            <w:rPr>
              <w:del w:id="323" w:author="Ingr Jiri" w:date="2025-06-02T22:52:00Z" w16du:dateUtc="2025-06-02T20:52:00Z"/>
              <w:rFonts w:asciiTheme="minorHAnsi" w:eastAsiaTheme="minorEastAsia" w:hAnsiTheme="minorHAnsi" w:cstheme="minorBidi"/>
              <w:noProof/>
              <w:kern w:val="2"/>
              <w:lang w:eastAsia="cs-CZ"/>
              <w14:ligatures w14:val="standardContextual"/>
            </w:rPr>
          </w:pPr>
          <w:del w:id="324" w:author="Ingr Jiri" w:date="2025-06-02T22:52:00Z" w16du:dateUtc="2025-06-02T20:52:00Z">
            <w:r w:rsidRPr="004904E2" w:rsidDel="004904E2">
              <w:rPr>
                <w:noProof/>
                <w:rPrChange w:id="325" w:author="Ingr Jiri" w:date="2025-06-02T22:52:00Z" w16du:dateUtc="2025-06-02T20:52:00Z">
                  <w:rPr>
                    <w:rStyle w:val="Hypertextovodkaz"/>
                    <w:noProof/>
                  </w:rPr>
                </w:rPrChange>
              </w:rPr>
              <w:delText>2.6.1</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26" w:author="Ingr Jiri" w:date="2025-06-02T22:52:00Z" w16du:dateUtc="2025-06-02T20:52:00Z">
                  <w:rPr>
                    <w:rStyle w:val="Hypertextovodkaz"/>
                    <w:noProof/>
                  </w:rPr>
                </w:rPrChange>
              </w:rPr>
              <w:delText>Algoritmus YOLO</w:delText>
            </w:r>
            <w:r w:rsidDel="004904E2">
              <w:rPr>
                <w:noProof/>
              </w:rPr>
              <w:tab/>
            </w:r>
            <w:r w:rsidR="00FC3C3B" w:rsidDel="004904E2">
              <w:rPr>
                <w:noProof/>
              </w:rPr>
              <w:delText>14</w:delText>
            </w:r>
          </w:del>
        </w:p>
        <w:p w14:paraId="1B4E1AA9" w14:textId="60F77A64" w:rsidR="00512920" w:rsidDel="004904E2" w:rsidRDefault="00512920">
          <w:pPr>
            <w:pStyle w:val="Obsah3"/>
            <w:rPr>
              <w:del w:id="327" w:author="Ingr Jiri" w:date="2025-06-02T22:52:00Z" w16du:dateUtc="2025-06-02T20:52:00Z"/>
              <w:rFonts w:asciiTheme="minorHAnsi" w:eastAsiaTheme="minorEastAsia" w:hAnsiTheme="minorHAnsi" w:cstheme="minorBidi"/>
              <w:noProof/>
              <w:kern w:val="2"/>
              <w:lang w:eastAsia="cs-CZ"/>
              <w14:ligatures w14:val="standardContextual"/>
            </w:rPr>
          </w:pPr>
          <w:del w:id="328" w:author="Ingr Jiri" w:date="2025-06-02T22:52:00Z" w16du:dateUtc="2025-06-02T20:52:00Z">
            <w:r w:rsidRPr="004904E2" w:rsidDel="004904E2">
              <w:rPr>
                <w:noProof/>
                <w:rPrChange w:id="329" w:author="Ingr Jiri" w:date="2025-06-02T22:52:00Z" w16du:dateUtc="2025-06-02T20:52:00Z">
                  <w:rPr>
                    <w:rStyle w:val="Hypertextovodkaz"/>
                    <w:noProof/>
                  </w:rPr>
                </w:rPrChange>
              </w:rPr>
              <w:delText>2.6.2</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30" w:author="Ingr Jiri" w:date="2025-06-02T22:52:00Z" w16du:dateUtc="2025-06-02T20:52:00Z">
                  <w:rPr>
                    <w:rStyle w:val="Hypertextovodkaz"/>
                    <w:noProof/>
                  </w:rPr>
                </w:rPrChange>
              </w:rPr>
              <w:delText>Vývoj YOLO</w:delText>
            </w:r>
            <w:r w:rsidDel="004904E2">
              <w:rPr>
                <w:noProof/>
              </w:rPr>
              <w:tab/>
            </w:r>
            <w:r w:rsidR="00FC3C3B" w:rsidDel="004904E2">
              <w:rPr>
                <w:noProof/>
              </w:rPr>
              <w:delText>15</w:delText>
            </w:r>
          </w:del>
        </w:p>
        <w:p w14:paraId="1E6186CF" w14:textId="03D7D697" w:rsidR="00512920" w:rsidDel="004904E2" w:rsidRDefault="00512920">
          <w:pPr>
            <w:pStyle w:val="Obsah3"/>
            <w:rPr>
              <w:del w:id="331" w:author="Ingr Jiri" w:date="2025-06-02T22:52:00Z" w16du:dateUtc="2025-06-02T20:52:00Z"/>
              <w:rFonts w:asciiTheme="minorHAnsi" w:eastAsiaTheme="minorEastAsia" w:hAnsiTheme="minorHAnsi" w:cstheme="minorBidi"/>
              <w:noProof/>
              <w:kern w:val="2"/>
              <w:lang w:eastAsia="cs-CZ"/>
              <w14:ligatures w14:val="standardContextual"/>
            </w:rPr>
          </w:pPr>
          <w:del w:id="332" w:author="Ingr Jiri" w:date="2025-06-02T22:52:00Z" w16du:dateUtc="2025-06-02T20:52:00Z">
            <w:r w:rsidRPr="004904E2" w:rsidDel="004904E2">
              <w:rPr>
                <w:noProof/>
                <w:rPrChange w:id="333" w:author="Ingr Jiri" w:date="2025-06-02T22:52:00Z" w16du:dateUtc="2025-06-02T20:52:00Z">
                  <w:rPr>
                    <w:rStyle w:val="Hypertextovodkaz"/>
                    <w:noProof/>
                  </w:rPr>
                </w:rPrChange>
              </w:rPr>
              <w:delText>2.6.3</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34" w:author="Ingr Jiri" w:date="2025-06-02T22:52:00Z" w16du:dateUtc="2025-06-02T20:52:00Z">
                  <w:rPr>
                    <w:rStyle w:val="Hypertextovodkaz"/>
                    <w:noProof/>
                  </w:rPr>
                </w:rPrChange>
              </w:rPr>
              <w:delText>Velikosti YOLO</w:delText>
            </w:r>
            <w:r w:rsidDel="004904E2">
              <w:rPr>
                <w:noProof/>
              </w:rPr>
              <w:tab/>
            </w:r>
            <w:r w:rsidR="00FC3C3B" w:rsidDel="004904E2">
              <w:rPr>
                <w:noProof/>
              </w:rPr>
              <w:delText>17</w:delText>
            </w:r>
          </w:del>
        </w:p>
        <w:p w14:paraId="1E7D7CA2" w14:textId="160CB35D" w:rsidR="00512920" w:rsidDel="004904E2" w:rsidRDefault="00512920">
          <w:pPr>
            <w:pStyle w:val="Obsah3"/>
            <w:rPr>
              <w:del w:id="335" w:author="Ingr Jiri" w:date="2025-06-02T22:52:00Z" w16du:dateUtc="2025-06-02T20:52:00Z"/>
              <w:rFonts w:asciiTheme="minorHAnsi" w:eastAsiaTheme="minorEastAsia" w:hAnsiTheme="minorHAnsi" w:cstheme="minorBidi"/>
              <w:noProof/>
              <w:kern w:val="2"/>
              <w:lang w:eastAsia="cs-CZ"/>
              <w14:ligatures w14:val="standardContextual"/>
            </w:rPr>
          </w:pPr>
          <w:del w:id="336" w:author="Ingr Jiri" w:date="2025-06-02T22:52:00Z" w16du:dateUtc="2025-06-02T20:52:00Z">
            <w:r w:rsidRPr="004904E2" w:rsidDel="004904E2">
              <w:rPr>
                <w:noProof/>
                <w:rPrChange w:id="337" w:author="Ingr Jiri" w:date="2025-06-02T22:52:00Z" w16du:dateUtc="2025-06-02T20:52:00Z">
                  <w:rPr>
                    <w:rStyle w:val="Hypertextovodkaz"/>
                    <w:noProof/>
                  </w:rPr>
                </w:rPrChange>
              </w:rPr>
              <w:delText>2.6.4</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38" w:author="Ingr Jiri" w:date="2025-06-02T22:52:00Z" w16du:dateUtc="2025-06-02T20:52:00Z">
                  <w:rPr>
                    <w:rStyle w:val="Hypertextovodkaz"/>
                    <w:noProof/>
                  </w:rPr>
                </w:rPrChange>
              </w:rPr>
              <w:delText>Výstup YOLO algoritmu</w:delText>
            </w:r>
            <w:r w:rsidDel="004904E2">
              <w:rPr>
                <w:noProof/>
              </w:rPr>
              <w:tab/>
            </w:r>
            <w:r w:rsidR="00FC3C3B" w:rsidDel="004904E2">
              <w:rPr>
                <w:noProof/>
              </w:rPr>
              <w:delText>18</w:delText>
            </w:r>
          </w:del>
        </w:p>
        <w:p w14:paraId="4F2306A0" w14:textId="68D96B52" w:rsidR="00512920" w:rsidDel="004904E2" w:rsidRDefault="00512920">
          <w:pPr>
            <w:pStyle w:val="Obsah2"/>
            <w:rPr>
              <w:del w:id="339" w:author="Ingr Jiri" w:date="2025-06-02T22:52:00Z" w16du:dateUtc="2025-06-02T20:52:00Z"/>
              <w:rFonts w:asciiTheme="minorHAnsi" w:eastAsiaTheme="minorEastAsia" w:hAnsiTheme="minorHAnsi" w:cstheme="minorBidi"/>
              <w:noProof/>
              <w:kern w:val="2"/>
              <w:lang w:eastAsia="cs-CZ"/>
              <w14:ligatures w14:val="standardContextual"/>
            </w:rPr>
          </w:pPr>
          <w:del w:id="340" w:author="Ingr Jiri" w:date="2025-06-02T22:52:00Z" w16du:dateUtc="2025-06-02T20:52:00Z">
            <w:r w:rsidRPr="004904E2" w:rsidDel="004904E2">
              <w:rPr>
                <w:noProof/>
                <w:rPrChange w:id="341" w:author="Ingr Jiri" w:date="2025-06-02T22:52:00Z" w16du:dateUtc="2025-06-02T20:52:00Z">
                  <w:rPr>
                    <w:rStyle w:val="Hypertextovodkaz"/>
                    <w:noProof/>
                  </w:rPr>
                </w:rPrChange>
              </w:rPr>
              <w:delText>2.7</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42" w:author="Ingr Jiri" w:date="2025-06-02T22:52:00Z" w16du:dateUtc="2025-06-02T20:52:00Z">
                  <w:rPr>
                    <w:rStyle w:val="Hypertextovodkaz"/>
                    <w:noProof/>
                  </w:rPr>
                </w:rPrChange>
              </w:rPr>
              <w:delText>Srovnání one-stage vs. two-stage algortimů</w:delText>
            </w:r>
            <w:r w:rsidDel="004904E2">
              <w:rPr>
                <w:noProof/>
              </w:rPr>
              <w:tab/>
            </w:r>
            <w:r w:rsidR="00FC3C3B" w:rsidDel="004904E2">
              <w:rPr>
                <w:noProof/>
              </w:rPr>
              <w:delText>18</w:delText>
            </w:r>
          </w:del>
        </w:p>
        <w:p w14:paraId="0DC215AC" w14:textId="2B370C16" w:rsidR="00512920" w:rsidDel="004904E2" w:rsidRDefault="00512920">
          <w:pPr>
            <w:pStyle w:val="Obsah2"/>
            <w:rPr>
              <w:del w:id="343" w:author="Ingr Jiri" w:date="2025-06-02T22:52:00Z" w16du:dateUtc="2025-06-02T20:52:00Z"/>
              <w:rFonts w:asciiTheme="minorHAnsi" w:eastAsiaTheme="minorEastAsia" w:hAnsiTheme="minorHAnsi" w:cstheme="minorBidi"/>
              <w:noProof/>
              <w:kern w:val="2"/>
              <w:lang w:eastAsia="cs-CZ"/>
              <w14:ligatures w14:val="standardContextual"/>
            </w:rPr>
          </w:pPr>
          <w:del w:id="344" w:author="Ingr Jiri" w:date="2025-06-02T22:52:00Z" w16du:dateUtc="2025-06-02T20:52:00Z">
            <w:r w:rsidRPr="004904E2" w:rsidDel="004904E2">
              <w:rPr>
                <w:noProof/>
                <w:rPrChange w:id="345" w:author="Ingr Jiri" w:date="2025-06-02T22:52:00Z" w16du:dateUtc="2025-06-02T20:52:00Z">
                  <w:rPr>
                    <w:rStyle w:val="Hypertextovodkaz"/>
                    <w:noProof/>
                  </w:rPr>
                </w:rPrChange>
              </w:rPr>
              <w:delText>2.8</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46" w:author="Ingr Jiri" w:date="2025-06-02T22:52:00Z" w16du:dateUtc="2025-06-02T20:52:00Z">
                  <w:rPr>
                    <w:rStyle w:val="Hypertextovodkaz"/>
                    <w:noProof/>
                  </w:rPr>
                </w:rPrChange>
              </w:rPr>
              <w:delText>Evaluační metriky</w:delText>
            </w:r>
            <w:r w:rsidDel="004904E2">
              <w:rPr>
                <w:noProof/>
              </w:rPr>
              <w:tab/>
            </w:r>
            <w:r w:rsidR="00FC3C3B" w:rsidDel="004904E2">
              <w:rPr>
                <w:noProof/>
              </w:rPr>
              <w:delText>19</w:delText>
            </w:r>
          </w:del>
        </w:p>
        <w:p w14:paraId="69C63063" w14:textId="3358F0E4" w:rsidR="00512920" w:rsidDel="004904E2" w:rsidRDefault="00512920">
          <w:pPr>
            <w:pStyle w:val="Obsah3"/>
            <w:rPr>
              <w:del w:id="347" w:author="Ingr Jiri" w:date="2025-06-02T22:52:00Z" w16du:dateUtc="2025-06-02T20:52:00Z"/>
              <w:rFonts w:asciiTheme="minorHAnsi" w:eastAsiaTheme="minorEastAsia" w:hAnsiTheme="minorHAnsi" w:cstheme="minorBidi"/>
              <w:noProof/>
              <w:kern w:val="2"/>
              <w:lang w:eastAsia="cs-CZ"/>
              <w14:ligatures w14:val="standardContextual"/>
            </w:rPr>
          </w:pPr>
          <w:del w:id="348" w:author="Ingr Jiri" w:date="2025-06-02T22:52:00Z" w16du:dateUtc="2025-06-02T20:52:00Z">
            <w:r w:rsidRPr="004904E2" w:rsidDel="004904E2">
              <w:rPr>
                <w:noProof/>
                <w:rPrChange w:id="349" w:author="Ingr Jiri" w:date="2025-06-02T22:52:00Z" w16du:dateUtc="2025-06-02T20:52:00Z">
                  <w:rPr>
                    <w:rStyle w:val="Hypertextovodkaz"/>
                    <w:noProof/>
                  </w:rPr>
                </w:rPrChange>
              </w:rPr>
              <w:delText>2.8.1</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50" w:author="Ingr Jiri" w:date="2025-06-02T22:52:00Z" w16du:dateUtc="2025-06-02T20:52:00Z">
                  <w:rPr>
                    <w:rStyle w:val="Hypertextovodkaz"/>
                    <w:noProof/>
                  </w:rPr>
                </w:rPrChange>
              </w:rPr>
              <w:delText>Intersection over Union (IoU)</w:delText>
            </w:r>
            <w:r w:rsidDel="004904E2">
              <w:rPr>
                <w:noProof/>
              </w:rPr>
              <w:tab/>
            </w:r>
            <w:r w:rsidR="00FC3C3B" w:rsidDel="004904E2">
              <w:rPr>
                <w:noProof/>
              </w:rPr>
              <w:delText>19</w:delText>
            </w:r>
          </w:del>
        </w:p>
        <w:p w14:paraId="733B3C0D" w14:textId="28E0BBB0" w:rsidR="00512920" w:rsidDel="004904E2" w:rsidRDefault="00512920">
          <w:pPr>
            <w:pStyle w:val="Obsah3"/>
            <w:rPr>
              <w:del w:id="351" w:author="Ingr Jiri" w:date="2025-06-02T22:52:00Z" w16du:dateUtc="2025-06-02T20:52:00Z"/>
              <w:rFonts w:asciiTheme="minorHAnsi" w:eastAsiaTheme="minorEastAsia" w:hAnsiTheme="minorHAnsi" w:cstheme="minorBidi"/>
              <w:noProof/>
              <w:kern w:val="2"/>
              <w:lang w:eastAsia="cs-CZ"/>
              <w14:ligatures w14:val="standardContextual"/>
            </w:rPr>
          </w:pPr>
          <w:del w:id="352" w:author="Ingr Jiri" w:date="2025-06-02T22:52:00Z" w16du:dateUtc="2025-06-02T20:52:00Z">
            <w:r w:rsidRPr="004904E2" w:rsidDel="004904E2">
              <w:rPr>
                <w:noProof/>
                <w:rPrChange w:id="353" w:author="Ingr Jiri" w:date="2025-06-02T22:52:00Z" w16du:dateUtc="2025-06-02T20:52:00Z">
                  <w:rPr>
                    <w:rStyle w:val="Hypertextovodkaz"/>
                    <w:noProof/>
                  </w:rPr>
                </w:rPrChange>
              </w:rPr>
              <w:delText>2.8.2</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54" w:author="Ingr Jiri" w:date="2025-06-02T22:52:00Z" w16du:dateUtc="2025-06-02T20:52:00Z">
                  <w:rPr>
                    <w:rStyle w:val="Hypertextovodkaz"/>
                    <w:noProof/>
                  </w:rPr>
                </w:rPrChange>
              </w:rPr>
              <w:delText>Precision</w:delText>
            </w:r>
            <w:r w:rsidDel="004904E2">
              <w:rPr>
                <w:noProof/>
              </w:rPr>
              <w:tab/>
            </w:r>
            <w:r w:rsidR="00FC3C3B" w:rsidDel="004904E2">
              <w:rPr>
                <w:noProof/>
              </w:rPr>
              <w:delText>19</w:delText>
            </w:r>
          </w:del>
        </w:p>
        <w:p w14:paraId="427BA2C1" w14:textId="4D8CA32F" w:rsidR="00512920" w:rsidDel="004904E2" w:rsidRDefault="00512920">
          <w:pPr>
            <w:pStyle w:val="Obsah3"/>
            <w:rPr>
              <w:del w:id="355" w:author="Ingr Jiri" w:date="2025-06-02T22:52:00Z" w16du:dateUtc="2025-06-02T20:52:00Z"/>
              <w:rFonts w:asciiTheme="minorHAnsi" w:eastAsiaTheme="minorEastAsia" w:hAnsiTheme="minorHAnsi" w:cstheme="minorBidi"/>
              <w:noProof/>
              <w:kern w:val="2"/>
              <w:lang w:eastAsia="cs-CZ"/>
              <w14:ligatures w14:val="standardContextual"/>
            </w:rPr>
          </w:pPr>
          <w:del w:id="356" w:author="Ingr Jiri" w:date="2025-06-02T22:52:00Z" w16du:dateUtc="2025-06-02T20:52:00Z">
            <w:r w:rsidRPr="004904E2" w:rsidDel="004904E2">
              <w:rPr>
                <w:noProof/>
                <w:rPrChange w:id="357" w:author="Ingr Jiri" w:date="2025-06-02T22:52:00Z" w16du:dateUtc="2025-06-02T20:52:00Z">
                  <w:rPr>
                    <w:rStyle w:val="Hypertextovodkaz"/>
                    <w:noProof/>
                  </w:rPr>
                </w:rPrChange>
              </w:rPr>
              <w:delText>2.8.3</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58" w:author="Ingr Jiri" w:date="2025-06-02T22:52:00Z" w16du:dateUtc="2025-06-02T20:52:00Z">
                  <w:rPr>
                    <w:rStyle w:val="Hypertextovodkaz"/>
                    <w:noProof/>
                  </w:rPr>
                </w:rPrChange>
              </w:rPr>
              <w:delText>Recall</w:delText>
            </w:r>
            <w:r w:rsidDel="004904E2">
              <w:rPr>
                <w:noProof/>
              </w:rPr>
              <w:tab/>
            </w:r>
            <w:r w:rsidR="00FC3C3B" w:rsidDel="004904E2">
              <w:rPr>
                <w:noProof/>
              </w:rPr>
              <w:delText>20</w:delText>
            </w:r>
          </w:del>
        </w:p>
        <w:p w14:paraId="1C1F8C79" w14:textId="22D84825" w:rsidR="00512920" w:rsidDel="004904E2" w:rsidRDefault="00512920">
          <w:pPr>
            <w:pStyle w:val="Obsah3"/>
            <w:rPr>
              <w:del w:id="359" w:author="Ingr Jiri" w:date="2025-06-02T22:52:00Z" w16du:dateUtc="2025-06-02T20:52:00Z"/>
              <w:rFonts w:asciiTheme="minorHAnsi" w:eastAsiaTheme="minorEastAsia" w:hAnsiTheme="minorHAnsi" w:cstheme="minorBidi"/>
              <w:noProof/>
              <w:kern w:val="2"/>
              <w:lang w:eastAsia="cs-CZ"/>
              <w14:ligatures w14:val="standardContextual"/>
            </w:rPr>
          </w:pPr>
          <w:del w:id="360" w:author="Ingr Jiri" w:date="2025-06-02T22:52:00Z" w16du:dateUtc="2025-06-02T20:52:00Z">
            <w:r w:rsidRPr="004904E2" w:rsidDel="004904E2">
              <w:rPr>
                <w:noProof/>
                <w:rPrChange w:id="361" w:author="Ingr Jiri" w:date="2025-06-02T22:52:00Z" w16du:dateUtc="2025-06-02T20:52:00Z">
                  <w:rPr>
                    <w:rStyle w:val="Hypertextovodkaz"/>
                    <w:noProof/>
                  </w:rPr>
                </w:rPrChange>
              </w:rPr>
              <w:delText>2.8.4</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62" w:author="Ingr Jiri" w:date="2025-06-02T22:52:00Z" w16du:dateUtc="2025-06-02T20:52:00Z">
                  <w:rPr>
                    <w:rStyle w:val="Hypertextovodkaz"/>
                    <w:noProof/>
                  </w:rPr>
                </w:rPrChange>
              </w:rPr>
              <w:delText>Average Precision (AP)</w:delText>
            </w:r>
            <w:r w:rsidDel="004904E2">
              <w:rPr>
                <w:noProof/>
              </w:rPr>
              <w:tab/>
            </w:r>
            <w:r w:rsidR="00FC3C3B" w:rsidDel="004904E2">
              <w:rPr>
                <w:noProof/>
              </w:rPr>
              <w:delText>20</w:delText>
            </w:r>
          </w:del>
        </w:p>
        <w:p w14:paraId="015CC6F1" w14:textId="213A7EC2" w:rsidR="00512920" w:rsidDel="004904E2" w:rsidRDefault="00512920">
          <w:pPr>
            <w:pStyle w:val="Obsah1"/>
            <w:tabs>
              <w:tab w:val="left" w:pos="510"/>
            </w:tabs>
            <w:rPr>
              <w:del w:id="363" w:author="Ingr Jiri" w:date="2025-06-02T22:52:00Z" w16du:dateUtc="2025-06-02T20:52:00Z"/>
              <w:rFonts w:asciiTheme="minorHAnsi" w:eastAsiaTheme="minorEastAsia" w:hAnsiTheme="minorHAnsi" w:cstheme="minorBidi"/>
              <w:noProof/>
              <w:kern w:val="2"/>
              <w:lang w:eastAsia="cs-CZ"/>
              <w14:ligatures w14:val="standardContextual"/>
            </w:rPr>
          </w:pPr>
          <w:del w:id="364" w:author="Ingr Jiri" w:date="2025-06-02T22:52:00Z" w16du:dateUtc="2025-06-02T20:52:00Z">
            <w:r w:rsidRPr="004904E2" w:rsidDel="004904E2">
              <w:rPr>
                <w:noProof/>
                <w:rPrChange w:id="365" w:author="Ingr Jiri" w:date="2025-06-02T22:52:00Z" w16du:dateUtc="2025-06-02T20:52:00Z">
                  <w:rPr>
                    <w:rStyle w:val="Hypertextovodkaz"/>
                    <w:noProof/>
                  </w:rPr>
                </w:rPrChange>
              </w:rPr>
              <w:delText>3</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66" w:author="Ingr Jiri" w:date="2025-06-02T22:52:00Z" w16du:dateUtc="2025-06-02T20:52:00Z">
                  <w:rPr>
                    <w:rStyle w:val="Hypertextovodkaz"/>
                    <w:noProof/>
                  </w:rPr>
                </w:rPrChange>
              </w:rPr>
              <w:delText>EXPERIMENTÁLNÍ ČÁST</w:delText>
            </w:r>
            <w:r w:rsidDel="004904E2">
              <w:rPr>
                <w:noProof/>
              </w:rPr>
              <w:tab/>
            </w:r>
            <w:r w:rsidR="00FC3C3B" w:rsidDel="004904E2">
              <w:rPr>
                <w:noProof/>
              </w:rPr>
              <w:delText>22</w:delText>
            </w:r>
          </w:del>
        </w:p>
        <w:p w14:paraId="5F48BBE1" w14:textId="74C34051" w:rsidR="00512920" w:rsidDel="004904E2" w:rsidRDefault="00512920">
          <w:pPr>
            <w:pStyle w:val="Obsah2"/>
            <w:rPr>
              <w:del w:id="367" w:author="Ingr Jiri" w:date="2025-06-02T22:52:00Z" w16du:dateUtc="2025-06-02T20:52:00Z"/>
              <w:rFonts w:asciiTheme="minorHAnsi" w:eastAsiaTheme="minorEastAsia" w:hAnsiTheme="minorHAnsi" w:cstheme="minorBidi"/>
              <w:noProof/>
              <w:kern w:val="2"/>
              <w:lang w:eastAsia="cs-CZ"/>
              <w14:ligatures w14:val="standardContextual"/>
            </w:rPr>
          </w:pPr>
          <w:del w:id="368" w:author="Ingr Jiri" w:date="2025-06-02T22:52:00Z" w16du:dateUtc="2025-06-02T20:52:00Z">
            <w:r w:rsidRPr="004904E2" w:rsidDel="004904E2">
              <w:rPr>
                <w:noProof/>
                <w:rPrChange w:id="369" w:author="Ingr Jiri" w:date="2025-06-02T22:52:00Z" w16du:dateUtc="2025-06-02T20:52:00Z">
                  <w:rPr>
                    <w:rStyle w:val="Hypertextovodkaz"/>
                    <w:noProof/>
                  </w:rPr>
                </w:rPrChange>
              </w:rPr>
              <w:delText>3.1</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70" w:author="Ingr Jiri" w:date="2025-06-02T22:52:00Z" w16du:dateUtc="2025-06-02T20:52:00Z">
                  <w:rPr>
                    <w:rStyle w:val="Hypertextovodkaz"/>
                    <w:noProof/>
                  </w:rPr>
                </w:rPrChange>
              </w:rPr>
              <w:delText>Dataset</w:delText>
            </w:r>
            <w:r w:rsidDel="004904E2">
              <w:rPr>
                <w:noProof/>
              </w:rPr>
              <w:tab/>
            </w:r>
            <w:r w:rsidR="00FC3C3B" w:rsidDel="004904E2">
              <w:rPr>
                <w:noProof/>
              </w:rPr>
              <w:delText>22</w:delText>
            </w:r>
          </w:del>
        </w:p>
        <w:p w14:paraId="045C86A7" w14:textId="0EBC2A58" w:rsidR="00512920" w:rsidDel="004904E2" w:rsidRDefault="00512920">
          <w:pPr>
            <w:pStyle w:val="Obsah3"/>
            <w:rPr>
              <w:del w:id="371" w:author="Ingr Jiri" w:date="2025-06-02T22:52:00Z" w16du:dateUtc="2025-06-02T20:52:00Z"/>
              <w:rFonts w:asciiTheme="minorHAnsi" w:eastAsiaTheme="minorEastAsia" w:hAnsiTheme="minorHAnsi" w:cstheme="minorBidi"/>
              <w:noProof/>
              <w:kern w:val="2"/>
              <w:lang w:eastAsia="cs-CZ"/>
              <w14:ligatures w14:val="standardContextual"/>
            </w:rPr>
          </w:pPr>
          <w:del w:id="372" w:author="Ingr Jiri" w:date="2025-06-02T22:52:00Z" w16du:dateUtc="2025-06-02T20:52:00Z">
            <w:r w:rsidRPr="004904E2" w:rsidDel="004904E2">
              <w:rPr>
                <w:noProof/>
                <w:rPrChange w:id="373" w:author="Ingr Jiri" w:date="2025-06-02T22:52:00Z" w16du:dateUtc="2025-06-02T20:52:00Z">
                  <w:rPr>
                    <w:rStyle w:val="Hypertextovodkaz"/>
                    <w:noProof/>
                  </w:rPr>
                </w:rPrChange>
              </w:rPr>
              <w:delText>3.1.1</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74" w:author="Ingr Jiri" w:date="2025-06-02T22:52:00Z" w16du:dateUtc="2025-06-02T20:52:00Z">
                  <w:rPr>
                    <w:rStyle w:val="Hypertextovodkaz"/>
                    <w:noProof/>
                  </w:rPr>
                </w:rPrChange>
              </w:rPr>
              <w:delText>Manuální anotace</w:delText>
            </w:r>
            <w:r w:rsidDel="004904E2">
              <w:rPr>
                <w:noProof/>
              </w:rPr>
              <w:tab/>
            </w:r>
            <w:r w:rsidR="00FC3C3B" w:rsidDel="004904E2">
              <w:rPr>
                <w:noProof/>
              </w:rPr>
              <w:delText>23</w:delText>
            </w:r>
          </w:del>
        </w:p>
        <w:p w14:paraId="6CA6606C" w14:textId="1483483E" w:rsidR="00512920" w:rsidDel="004904E2" w:rsidRDefault="00512920">
          <w:pPr>
            <w:pStyle w:val="Obsah3"/>
            <w:rPr>
              <w:del w:id="375" w:author="Ingr Jiri" w:date="2025-06-02T22:52:00Z" w16du:dateUtc="2025-06-02T20:52:00Z"/>
              <w:rFonts w:asciiTheme="minorHAnsi" w:eastAsiaTheme="minorEastAsia" w:hAnsiTheme="minorHAnsi" w:cstheme="minorBidi"/>
              <w:noProof/>
              <w:kern w:val="2"/>
              <w:lang w:eastAsia="cs-CZ"/>
              <w14:ligatures w14:val="standardContextual"/>
            </w:rPr>
          </w:pPr>
          <w:del w:id="376" w:author="Ingr Jiri" w:date="2025-06-02T22:52:00Z" w16du:dateUtc="2025-06-02T20:52:00Z">
            <w:r w:rsidRPr="004904E2" w:rsidDel="004904E2">
              <w:rPr>
                <w:noProof/>
                <w:rPrChange w:id="377" w:author="Ingr Jiri" w:date="2025-06-02T22:52:00Z" w16du:dateUtc="2025-06-02T20:52:00Z">
                  <w:rPr>
                    <w:rStyle w:val="Hypertextovodkaz"/>
                    <w:noProof/>
                  </w:rPr>
                </w:rPrChange>
              </w:rPr>
              <w:delText>3.1.2</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78" w:author="Ingr Jiri" w:date="2025-06-02T22:52:00Z" w16du:dateUtc="2025-06-02T20:52:00Z">
                  <w:rPr>
                    <w:rStyle w:val="Hypertextovodkaz"/>
                    <w:noProof/>
                  </w:rPr>
                </w:rPrChange>
              </w:rPr>
              <w:delText>Semi-automatické anotace</w:delText>
            </w:r>
            <w:r w:rsidDel="004904E2">
              <w:rPr>
                <w:noProof/>
              </w:rPr>
              <w:tab/>
            </w:r>
            <w:r w:rsidR="00FC3C3B" w:rsidDel="004904E2">
              <w:rPr>
                <w:noProof/>
              </w:rPr>
              <w:delText>23</w:delText>
            </w:r>
          </w:del>
        </w:p>
        <w:p w14:paraId="45CE126F" w14:textId="198420D9" w:rsidR="00512920" w:rsidDel="004904E2" w:rsidRDefault="00512920">
          <w:pPr>
            <w:pStyle w:val="Obsah3"/>
            <w:rPr>
              <w:del w:id="379" w:author="Ingr Jiri" w:date="2025-06-02T22:52:00Z" w16du:dateUtc="2025-06-02T20:52:00Z"/>
              <w:rFonts w:asciiTheme="minorHAnsi" w:eastAsiaTheme="minorEastAsia" w:hAnsiTheme="minorHAnsi" w:cstheme="minorBidi"/>
              <w:noProof/>
              <w:kern w:val="2"/>
              <w:lang w:eastAsia="cs-CZ"/>
              <w14:ligatures w14:val="standardContextual"/>
            </w:rPr>
          </w:pPr>
          <w:del w:id="380" w:author="Ingr Jiri" w:date="2025-06-02T22:52:00Z" w16du:dateUtc="2025-06-02T20:52:00Z">
            <w:r w:rsidRPr="004904E2" w:rsidDel="004904E2">
              <w:rPr>
                <w:noProof/>
                <w:rPrChange w:id="381" w:author="Ingr Jiri" w:date="2025-06-02T22:52:00Z" w16du:dateUtc="2025-06-02T20:52:00Z">
                  <w:rPr>
                    <w:rStyle w:val="Hypertextovodkaz"/>
                    <w:noProof/>
                  </w:rPr>
                </w:rPrChange>
              </w:rPr>
              <w:delText>3.1.3</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82" w:author="Ingr Jiri" w:date="2025-06-02T22:52:00Z" w16du:dateUtc="2025-06-02T20:52:00Z">
                  <w:rPr>
                    <w:rStyle w:val="Hypertextovodkaz"/>
                    <w:noProof/>
                  </w:rPr>
                </w:rPrChange>
              </w:rPr>
              <w:delText>Rozložení datasetu</w:delText>
            </w:r>
            <w:r w:rsidDel="004904E2">
              <w:rPr>
                <w:noProof/>
              </w:rPr>
              <w:tab/>
            </w:r>
            <w:r w:rsidR="00FC3C3B" w:rsidDel="004904E2">
              <w:rPr>
                <w:noProof/>
              </w:rPr>
              <w:delText>24</w:delText>
            </w:r>
          </w:del>
        </w:p>
        <w:p w14:paraId="0DA60844" w14:textId="7727558B" w:rsidR="00512920" w:rsidDel="004904E2" w:rsidRDefault="00512920">
          <w:pPr>
            <w:pStyle w:val="Obsah3"/>
            <w:rPr>
              <w:del w:id="383" w:author="Ingr Jiri" w:date="2025-06-02T22:52:00Z" w16du:dateUtc="2025-06-02T20:52:00Z"/>
              <w:rFonts w:asciiTheme="minorHAnsi" w:eastAsiaTheme="minorEastAsia" w:hAnsiTheme="minorHAnsi" w:cstheme="minorBidi"/>
              <w:noProof/>
              <w:kern w:val="2"/>
              <w:lang w:eastAsia="cs-CZ"/>
              <w14:ligatures w14:val="standardContextual"/>
            </w:rPr>
          </w:pPr>
          <w:del w:id="384" w:author="Ingr Jiri" w:date="2025-06-02T22:52:00Z" w16du:dateUtc="2025-06-02T20:52:00Z">
            <w:r w:rsidRPr="004904E2" w:rsidDel="004904E2">
              <w:rPr>
                <w:noProof/>
                <w:rPrChange w:id="385" w:author="Ingr Jiri" w:date="2025-06-02T22:52:00Z" w16du:dateUtc="2025-06-02T20:52:00Z">
                  <w:rPr>
                    <w:rStyle w:val="Hypertextovodkaz"/>
                    <w:noProof/>
                  </w:rPr>
                </w:rPrChange>
              </w:rPr>
              <w:delText>3.1.4</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86" w:author="Ingr Jiri" w:date="2025-06-02T22:52:00Z" w16du:dateUtc="2025-06-02T20:52:00Z">
                  <w:rPr>
                    <w:rStyle w:val="Hypertextovodkaz"/>
                    <w:noProof/>
                  </w:rPr>
                </w:rPrChange>
              </w:rPr>
              <w:delText>Křížová validace</w:delText>
            </w:r>
            <w:r w:rsidDel="004904E2">
              <w:rPr>
                <w:noProof/>
              </w:rPr>
              <w:tab/>
            </w:r>
            <w:r w:rsidR="00FC3C3B" w:rsidDel="004904E2">
              <w:rPr>
                <w:noProof/>
              </w:rPr>
              <w:delText>25</w:delText>
            </w:r>
          </w:del>
        </w:p>
        <w:p w14:paraId="3597C74F" w14:textId="32306522" w:rsidR="00512920" w:rsidDel="004904E2" w:rsidRDefault="00512920">
          <w:pPr>
            <w:pStyle w:val="Obsah2"/>
            <w:rPr>
              <w:del w:id="387" w:author="Ingr Jiri" w:date="2025-06-02T22:52:00Z" w16du:dateUtc="2025-06-02T20:52:00Z"/>
              <w:rFonts w:asciiTheme="minorHAnsi" w:eastAsiaTheme="minorEastAsia" w:hAnsiTheme="minorHAnsi" w:cstheme="minorBidi"/>
              <w:noProof/>
              <w:kern w:val="2"/>
              <w:lang w:eastAsia="cs-CZ"/>
              <w14:ligatures w14:val="standardContextual"/>
            </w:rPr>
          </w:pPr>
          <w:del w:id="388" w:author="Ingr Jiri" w:date="2025-06-02T22:52:00Z" w16du:dateUtc="2025-06-02T20:52:00Z">
            <w:r w:rsidRPr="004904E2" w:rsidDel="004904E2">
              <w:rPr>
                <w:noProof/>
                <w:rPrChange w:id="389" w:author="Ingr Jiri" w:date="2025-06-02T22:52:00Z" w16du:dateUtc="2025-06-02T20:52:00Z">
                  <w:rPr>
                    <w:rStyle w:val="Hypertextovodkaz"/>
                    <w:noProof/>
                  </w:rPr>
                </w:rPrChange>
              </w:rPr>
              <w:delText>3.2</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90" w:author="Ingr Jiri" w:date="2025-06-02T22:52:00Z" w16du:dateUtc="2025-06-02T20:52:00Z">
                  <w:rPr>
                    <w:rStyle w:val="Hypertextovodkaz"/>
                    <w:noProof/>
                  </w:rPr>
                </w:rPrChange>
              </w:rPr>
              <w:delText>Trénování modelu</w:delText>
            </w:r>
            <w:r w:rsidDel="004904E2">
              <w:rPr>
                <w:noProof/>
              </w:rPr>
              <w:tab/>
            </w:r>
            <w:r w:rsidR="00FC3C3B" w:rsidDel="004904E2">
              <w:rPr>
                <w:noProof/>
              </w:rPr>
              <w:delText>26</w:delText>
            </w:r>
          </w:del>
        </w:p>
        <w:p w14:paraId="1AC5FACB" w14:textId="6551095F" w:rsidR="00512920" w:rsidDel="004904E2" w:rsidRDefault="00512920">
          <w:pPr>
            <w:pStyle w:val="Obsah3"/>
            <w:rPr>
              <w:del w:id="391" w:author="Ingr Jiri" w:date="2025-06-02T22:52:00Z" w16du:dateUtc="2025-06-02T20:52:00Z"/>
              <w:rFonts w:asciiTheme="minorHAnsi" w:eastAsiaTheme="minorEastAsia" w:hAnsiTheme="minorHAnsi" w:cstheme="minorBidi"/>
              <w:noProof/>
              <w:kern w:val="2"/>
              <w:lang w:eastAsia="cs-CZ"/>
              <w14:ligatures w14:val="standardContextual"/>
            </w:rPr>
          </w:pPr>
          <w:del w:id="392" w:author="Ingr Jiri" w:date="2025-06-02T22:52:00Z" w16du:dateUtc="2025-06-02T20:52:00Z">
            <w:r w:rsidRPr="004904E2" w:rsidDel="004904E2">
              <w:rPr>
                <w:noProof/>
                <w:rPrChange w:id="393" w:author="Ingr Jiri" w:date="2025-06-02T22:52:00Z" w16du:dateUtc="2025-06-02T20:52:00Z">
                  <w:rPr>
                    <w:rStyle w:val="Hypertextovodkaz"/>
                    <w:noProof/>
                  </w:rPr>
                </w:rPrChange>
              </w:rPr>
              <w:delText>3.2.1</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94" w:author="Ingr Jiri" w:date="2025-06-02T22:52:00Z" w16du:dateUtc="2025-06-02T20:52:00Z">
                  <w:rPr>
                    <w:rStyle w:val="Hypertextovodkaz"/>
                    <w:noProof/>
                  </w:rPr>
                </w:rPrChange>
              </w:rPr>
              <w:delText>Počet epoch</w:delText>
            </w:r>
            <w:r w:rsidDel="004904E2">
              <w:rPr>
                <w:noProof/>
              </w:rPr>
              <w:tab/>
            </w:r>
            <w:r w:rsidR="00FC3C3B" w:rsidDel="004904E2">
              <w:rPr>
                <w:noProof/>
              </w:rPr>
              <w:delText>26</w:delText>
            </w:r>
          </w:del>
        </w:p>
        <w:p w14:paraId="3832F019" w14:textId="0A7C6515" w:rsidR="00512920" w:rsidDel="004904E2" w:rsidRDefault="00512920">
          <w:pPr>
            <w:pStyle w:val="Obsah3"/>
            <w:rPr>
              <w:del w:id="395" w:author="Ingr Jiri" w:date="2025-06-02T22:52:00Z" w16du:dateUtc="2025-06-02T20:52:00Z"/>
              <w:rFonts w:asciiTheme="minorHAnsi" w:eastAsiaTheme="minorEastAsia" w:hAnsiTheme="minorHAnsi" w:cstheme="minorBidi"/>
              <w:noProof/>
              <w:kern w:val="2"/>
              <w:lang w:eastAsia="cs-CZ"/>
              <w14:ligatures w14:val="standardContextual"/>
            </w:rPr>
          </w:pPr>
          <w:del w:id="396" w:author="Ingr Jiri" w:date="2025-06-02T22:52:00Z" w16du:dateUtc="2025-06-02T20:52:00Z">
            <w:r w:rsidRPr="004904E2" w:rsidDel="004904E2">
              <w:rPr>
                <w:noProof/>
                <w:rPrChange w:id="397" w:author="Ingr Jiri" w:date="2025-06-02T22:52:00Z" w16du:dateUtc="2025-06-02T20:52:00Z">
                  <w:rPr>
                    <w:rStyle w:val="Hypertextovodkaz"/>
                    <w:noProof/>
                  </w:rPr>
                </w:rPrChange>
              </w:rPr>
              <w:delText>3.2.2</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398" w:author="Ingr Jiri" w:date="2025-06-02T22:52:00Z" w16du:dateUtc="2025-06-02T20:52:00Z">
                  <w:rPr>
                    <w:rStyle w:val="Hypertextovodkaz"/>
                    <w:noProof/>
                  </w:rPr>
                </w:rPrChange>
              </w:rPr>
              <w:delText>Patience</w:delText>
            </w:r>
            <w:r w:rsidDel="004904E2">
              <w:rPr>
                <w:noProof/>
              </w:rPr>
              <w:tab/>
            </w:r>
            <w:r w:rsidR="00FC3C3B" w:rsidDel="004904E2">
              <w:rPr>
                <w:noProof/>
              </w:rPr>
              <w:delText>27</w:delText>
            </w:r>
          </w:del>
        </w:p>
        <w:p w14:paraId="1531CB52" w14:textId="4C01A8B3" w:rsidR="00512920" w:rsidDel="004904E2" w:rsidRDefault="00512920">
          <w:pPr>
            <w:pStyle w:val="Obsah3"/>
            <w:rPr>
              <w:del w:id="399" w:author="Ingr Jiri" w:date="2025-06-02T22:52:00Z" w16du:dateUtc="2025-06-02T20:52:00Z"/>
              <w:rFonts w:asciiTheme="minorHAnsi" w:eastAsiaTheme="minorEastAsia" w:hAnsiTheme="minorHAnsi" w:cstheme="minorBidi"/>
              <w:noProof/>
              <w:kern w:val="2"/>
              <w:lang w:eastAsia="cs-CZ"/>
              <w14:ligatures w14:val="standardContextual"/>
            </w:rPr>
          </w:pPr>
          <w:del w:id="400" w:author="Ingr Jiri" w:date="2025-06-02T22:52:00Z" w16du:dateUtc="2025-06-02T20:52:00Z">
            <w:r w:rsidRPr="004904E2" w:rsidDel="004904E2">
              <w:rPr>
                <w:noProof/>
                <w:rPrChange w:id="401" w:author="Ingr Jiri" w:date="2025-06-02T22:52:00Z" w16du:dateUtc="2025-06-02T20:52:00Z">
                  <w:rPr>
                    <w:rStyle w:val="Hypertextovodkaz"/>
                    <w:noProof/>
                  </w:rPr>
                </w:rPrChange>
              </w:rPr>
              <w:delText>3.2.3</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402" w:author="Ingr Jiri" w:date="2025-06-02T22:52:00Z" w16du:dateUtc="2025-06-02T20:52:00Z">
                  <w:rPr>
                    <w:rStyle w:val="Hypertextovodkaz"/>
                    <w:noProof/>
                  </w:rPr>
                </w:rPrChange>
              </w:rPr>
              <w:delText>Optimalizační algoritmus</w:delText>
            </w:r>
            <w:r w:rsidDel="004904E2">
              <w:rPr>
                <w:noProof/>
              </w:rPr>
              <w:tab/>
            </w:r>
            <w:r w:rsidR="00FC3C3B" w:rsidDel="004904E2">
              <w:rPr>
                <w:noProof/>
              </w:rPr>
              <w:delText>27</w:delText>
            </w:r>
          </w:del>
        </w:p>
        <w:p w14:paraId="3251D345" w14:textId="2861756C" w:rsidR="00512920" w:rsidDel="004904E2" w:rsidRDefault="00512920">
          <w:pPr>
            <w:pStyle w:val="Obsah3"/>
            <w:rPr>
              <w:del w:id="403" w:author="Ingr Jiri" w:date="2025-06-02T22:52:00Z" w16du:dateUtc="2025-06-02T20:52:00Z"/>
              <w:rFonts w:asciiTheme="minorHAnsi" w:eastAsiaTheme="minorEastAsia" w:hAnsiTheme="minorHAnsi" w:cstheme="minorBidi"/>
              <w:noProof/>
              <w:kern w:val="2"/>
              <w:lang w:eastAsia="cs-CZ"/>
              <w14:ligatures w14:val="standardContextual"/>
            </w:rPr>
          </w:pPr>
          <w:del w:id="404" w:author="Ingr Jiri" w:date="2025-06-02T22:52:00Z" w16du:dateUtc="2025-06-02T20:52:00Z">
            <w:r w:rsidRPr="004904E2" w:rsidDel="004904E2">
              <w:rPr>
                <w:noProof/>
                <w:rPrChange w:id="405" w:author="Ingr Jiri" w:date="2025-06-02T22:52:00Z" w16du:dateUtc="2025-06-02T20:52:00Z">
                  <w:rPr>
                    <w:rStyle w:val="Hypertextovodkaz"/>
                    <w:noProof/>
                  </w:rPr>
                </w:rPrChange>
              </w:rPr>
              <w:delText>3.2.4</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406" w:author="Ingr Jiri" w:date="2025-06-02T22:52:00Z" w16du:dateUtc="2025-06-02T20:52:00Z">
                  <w:rPr>
                    <w:rStyle w:val="Hypertextovodkaz"/>
                    <w:noProof/>
                  </w:rPr>
                </w:rPrChange>
              </w:rPr>
              <w:delText>Rychlost učení</w:delText>
            </w:r>
            <w:r w:rsidDel="004904E2">
              <w:rPr>
                <w:noProof/>
              </w:rPr>
              <w:tab/>
            </w:r>
            <w:r w:rsidR="00FC3C3B" w:rsidDel="004904E2">
              <w:rPr>
                <w:noProof/>
              </w:rPr>
              <w:delText>27</w:delText>
            </w:r>
          </w:del>
        </w:p>
        <w:p w14:paraId="0822C6AD" w14:textId="666428A4" w:rsidR="00512920" w:rsidDel="004904E2" w:rsidRDefault="00512920">
          <w:pPr>
            <w:pStyle w:val="Obsah3"/>
            <w:rPr>
              <w:del w:id="407" w:author="Ingr Jiri" w:date="2025-06-02T22:52:00Z" w16du:dateUtc="2025-06-02T20:52:00Z"/>
              <w:rFonts w:asciiTheme="minorHAnsi" w:eastAsiaTheme="minorEastAsia" w:hAnsiTheme="minorHAnsi" w:cstheme="minorBidi"/>
              <w:noProof/>
              <w:kern w:val="2"/>
              <w:lang w:eastAsia="cs-CZ"/>
              <w14:ligatures w14:val="standardContextual"/>
            </w:rPr>
          </w:pPr>
          <w:del w:id="408" w:author="Ingr Jiri" w:date="2025-06-02T22:52:00Z" w16du:dateUtc="2025-06-02T20:52:00Z">
            <w:r w:rsidRPr="004904E2" w:rsidDel="004904E2">
              <w:rPr>
                <w:noProof/>
                <w:rPrChange w:id="409" w:author="Ingr Jiri" w:date="2025-06-02T22:52:00Z" w16du:dateUtc="2025-06-02T20:52:00Z">
                  <w:rPr>
                    <w:rStyle w:val="Hypertextovodkaz"/>
                    <w:noProof/>
                  </w:rPr>
                </w:rPrChange>
              </w:rPr>
              <w:delText>3.2.5</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410" w:author="Ingr Jiri" w:date="2025-06-02T22:52:00Z" w16du:dateUtc="2025-06-02T20:52:00Z">
                  <w:rPr>
                    <w:rStyle w:val="Hypertextovodkaz"/>
                    <w:noProof/>
                  </w:rPr>
                </w:rPrChange>
              </w:rPr>
              <w:delText>Batch size</w:delText>
            </w:r>
            <w:r w:rsidDel="004904E2">
              <w:rPr>
                <w:noProof/>
              </w:rPr>
              <w:tab/>
            </w:r>
            <w:r w:rsidR="00FC3C3B" w:rsidDel="004904E2">
              <w:rPr>
                <w:noProof/>
              </w:rPr>
              <w:delText>27</w:delText>
            </w:r>
          </w:del>
        </w:p>
        <w:p w14:paraId="392C8EB3" w14:textId="488F67C1" w:rsidR="00512920" w:rsidDel="004904E2" w:rsidRDefault="00512920">
          <w:pPr>
            <w:pStyle w:val="Obsah3"/>
            <w:rPr>
              <w:del w:id="411" w:author="Ingr Jiri" w:date="2025-06-02T22:52:00Z" w16du:dateUtc="2025-06-02T20:52:00Z"/>
              <w:rFonts w:asciiTheme="minorHAnsi" w:eastAsiaTheme="minorEastAsia" w:hAnsiTheme="minorHAnsi" w:cstheme="minorBidi"/>
              <w:noProof/>
              <w:kern w:val="2"/>
              <w:lang w:eastAsia="cs-CZ"/>
              <w14:ligatures w14:val="standardContextual"/>
            </w:rPr>
          </w:pPr>
          <w:del w:id="412" w:author="Ingr Jiri" w:date="2025-06-02T22:52:00Z" w16du:dateUtc="2025-06-02T20:52:00Z">
            <w:r w:rsidRPr="004904E2" w:rsidDel="004904E2">
              <w:rPr>
                <w:noProof/>
                <w:rPrChange w:id="413" w:author="Ingr Jiri" w:date="2025-06-02T22:52:00Z" w16du:dateUtc="2025-06-02T20:52:00Z">
                  <w:rPr>
                    <w:rStyle w:val="Hypertextovodkaz"/>
                    <w:noProof/>
                  </w:rPr>
                </w:rPrChange>
              </w:rPr>
              <w:delText>3.2.6</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414" w:author="Ingr Jiri" w:date="2025-06-02T22:52:00Z" w16du:dateUtc="2025-06-02T20:52:00Z">
                  <w:rPr>
                    <w:rStyle w:val="Hypertextovodkaz"/>
                    <w:noProof/>
                  </w:rPr>
                </w:rPrChange>
              </w:rPr>
              <w:delText>Augmentace</w:delText>
            </w:r>
            <w:r w:rsidDel="004904E2">
              <w:rPr>
                <w:noProof/>
              </w:rPr>
              <w:tab/>
            </w:r>
            <w:r w:rsidR="00FC3C3B" w:rsidDel="004904E2">
              <w:rPr>
                <w:noProof/>
              </w:rPr>
              <w:delText>28</w:delText>
            </w:r>
          </w:del>
        </w:p>
        <w:p w14:paraId="7D6B372D" w14:textId="1189AA77" w:rsidR="00512920" w:rsidDel="004904E2" w:rsidRDefault="00512920">
          <w:pPr>
            <w:pStyle w:val="Obsah3"/>
            <w:rPr>
              <w:del w:id="415" w:author="Ingr Jiri" w:date="2025-06-02T22:52:00Z" w16du:dateUtc="2025-06-02T20:52:00Z"/>
              <w:rFonts w:asciiTheme="minorHAnsi" w:eastAsiaTheme="minorEastAsia" w:hAnsiTheme="minorHAnsi" w:cstheme="minorBidi"/>
              <w:noProof/>
              <w:kern w:val="2"/>
              <w:lang w:eastAsia="cs-CZ"/>
              <w14:ligatures w14:val="standardContextual"/>
            </w:rPr>
          </w:pPr>
          <w:del w:id="416" w:author="Ingr Jiri" w:date="2025-06-02T22:52:00Z" w16du:dateUtc="2025-06-02T20:52:00Z">
            <w:r w:rsidRPr="004904E2" w:rsidDel="004904E2">
              <w:rPr>
                <w:noProof/>
                <w:rPrChange w:id="417" w:author="Ingr Jiri" w:date="2025-06-02T22:52:00Z" w16du:dateUtc="2025-06-02T20:52:00Z">
                  <w:rPr>
                    <w:rStyle w:val="Hypertextovodkaz"/>
                    <w:noProof/>
                  </w:rPr>
                </w:rPrChange>
              </w:rPr>
              <w:delText>3.2.7</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418" w:author="Ingr Jiri" w:date="2025-06-02T22:52:00Z" w16du:dateUtc="2025-06-02T20:52:00Z">
                  <w:rPr>
                    <w:rStyle w:val="Hypertextovodkaz"/>
                    <w:noProof/>
                  </w:rPr>
                </w:rPrChange>
              </w:rPr>
              <w:delText>Testování velikostí YOLO modelů</w:delText>
            </w:r>
            <w:r w:rsidDel="004904E2">
              <w:rPr>
                <w:noProof/>
              </w:rPr>
              <w:tab/>
            </w:r>
            <w:r w:rsidR="00FC3C3B" w:rsidDel="004904E2">
              <w:rPr>
                <w:noProof/>
              </w:rPr>
              <w:delText>29</w:delText>
            </w:r>
          </w:del>
        </w:p>
        <w:p w14:paraId="1530A480" w14:textId="4C32709B" w:rsidR="00512920" w:rsidDel="004904E2" w:rsidRDefault="00512920">
          <w:pPr>
            <w:pStyle w:val="Obsah3"/>
            <w:rPr>
              <w:del w:id="419" w:author="Ingr Jiri" w:date="2025-06-02T22:52:00Z" w16du:dateUtc="2025-06-02T20:52:00Z"/>
              <w:rFonts w:asciiTheme="minorHAnsi" w:eastAsiaTheme="minorEastAsia" w:hAnsiTheme="minorHAnsi" w:cstheme="minorBidi"/>
              <w:noProof/>
              <w:kern w:val="2"/>
              <w:lang w:eastAsia="cs-CZ"/>
              <w14:ligatures w14:val="standardContextual"/>
            </w:rPr>
          </w:pPr>
          <w:del w:id="420" w:author="Ingr Jiri" w:date="2025-06-02T22:52:00Z" w16du:dateUtc="2025-06-02T20:52:00Z">
            <w:r w:rsidRPr="004904E2" w:rsidDel="004904E2">
              <w:rPr>
                <w:noProof/>
                <w:rPrChange w:id="421" w:author="Ingr Jiri" w:date="2025-06-02T22:52:00Z" w16du:dateUtc="2025-06-02T20:52:00Z">
                  <w:rPr>
                    <w:rStyle w:val="Hypertextovodkaz"/>
                    <w:noProof/>
                  </w:rPr>
                </w:rPrChange>
              </w:rPr>
              <w:delText>3.2.8</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422" w:author="Ingr Jiri" w:date="2025-06-02T22:52:00Z" w16du:dateUtc="2025-06-02T20:52:00Z">
                  <w:rPr>
                    <w:rStyle w:val="Hypertextovodkaz"/>
                    <w:noProof/>
                  </w:rPr>
                </w:rPrChange>
              </w:rPr>
              <w:delText>Volba optimalizačního algoritmu</w:delText>
            </w:r>
            <w:r w:rsidDel="004904E2">
              <w:rPr>
                <w:noProof/>
              </w:rPr>
              <w:tab/>
            </w:r>
            <w:r w:rsidR="00FC3C3B" w:rsidDel="004904E2">
              <w:rPr>
                <w:noProof/>
              </w:rPr>
              <w:delText>29</w:delText>
            </w:r>
          </w:del>
        </w:p>
        <w:p w14:paraId="1801DA0C" w14:textId="771BF735" w:rsidR="00512920" w:rsidDel="004904E2" w:rsidRDefault="00512920" w:rsidP="00232CB4">
          <w:pPr>
            <w:pStyle w:val="Obsah3"/>
            <w:rPr>
              <w:del w:id="423" w:author="Ingr Jiri" w:date="2025-06-02T22:52:00Z" w16du:dateUtc="2025-06-02T20:52:00Z"/>
              <w:rFonts w:asciiTheme="minorHAnsi" w:eastAsiaTheme="minorEastAsia" w:hAnsiTheme="minorHAnsi" w:cstheme="minorBidi"/>
              <w:noProof/>
              <w:kern w:val="2"/>
              <w:lang w:eastAsia="cs-CZ"/>
              <w14:ligatures w14:val="standardContextual"/>
            </w:rPr>
          </w:pPr>
          <w:del w:id="424" w:author="Ingr Jiri" w:date="2025-06-02T22:52:00Z" w16du:dateUtc="2025-06-02T20:52:00Z">
            <w:r w:rsidRPr="004904E2" w:rsidDel="004904E2">
              <w:rPr>
                <w:noProof/>
                <w:rPrChange w:id="425" w:author="Ingr Jiri" w:date="2025-06-02T22:52:00Z" w16du:dateUtc="2025-06-02T20:52:00Z">
                  <w:rPr>
                    <w:rStyle w:val="Hypertextovodkaz"/>
                    <w:noProof/>
                  </w:rPr>
                </w:rPrChange>
              </w:rPr>
              <w:delText>3.2.9</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426" w:author="Ingr Jiri" w:date="2025-06-02T22:52:00Z" w16du:dateUtc="2025-06-02T20:52:00Z">
                  <w:rPr>
                    <w:rStyle w:val="Hypertextovodkaz"/>
                    <w:noProof/>
                  </w:rPr>
                </w:rPrChange>
              </w:rPr>
              <w:delText>Testování hyperparametrů</w:delText>
            </w:r>
            <w:r w:rsidDel="004904E2">
              <w:rPr>
                <w:noProof/>
              </w:rPr>
              <w:tab/>
            </w:r>
            <w:r w:rsidR="00FC3C3B" w:rsidDel="004904E2">
              <w:rPr>
                <w:noProof/>
              </w:rPr>
              <w:delText>30</w:delText>
            </w:r>
          </w:del>
        </w:p>
        <w:p w14:paraId="1A16CE29" w14:textId="62AB88A9" w:rsidR="00512920" w:rsidDel="004904E2" w:rsidRDefault="00512920">
          <w:pPr>
            <w:pStyle w:val="Obsah1"/>
            <w:rPr>
              <w:del w:id="427" w:author="Ingr Jiri" w:date="2025-06-02T22:52:00Z" w16du:dateUtc="2025-06-02T20:52:00Z"/>
              <w:rFonts w:asciiTheme="minorHAnsi" w:eastAsiaTheme="minorEastAsia" w:hAnsiTheme="minorHAnsi" w:cstheme="minorBidi"/>
              <w:noProof/>
              <w:kern w:val="2"/>
              <w:lang w:eastAsia="cs-CZ"/>
              <w14:ligatures w14:val="standardContextual"/>
            </w:rPr>
          </w:pPr>
          <w:del w:id="428" w:author="Ingr Jiri" w:date="2025-06-02T22:52:00Z" w16du:dateUtc="2025-06-02T20:52:00Z">
            <w:r w:rsidRPr="004904E2" w:rsidDel="004904E2">
              <w:rPr>
                <w:noProof/>
                <w:rPrChange w:id="429" w:author="Ingr Jiri" w:date="2025-06-02T22:52:00Z" w16du:dateUtc="2025-06-02T20:52:00Z">
                  <w:rPr>
                    <w:rStyle w:val="Hypertextovodkaz"/>
                    <w:noProof/>
                  </w:rPr>
                </w:rPrChange>
              </w:rPr>
              <w:delText>4</w:delText>
            </w:r>
            <w:r w:rsidR="004973B5" w:rsidRPr="004904E2" w:rsidDel="004904E2">
              <w:rPr>
                <w:noProof/>
                <w:rPrChange w:id="430" w:author="Ingr Jiri" w:date="2025-06-02T22:52:00Z" w16du:dateUtc="2025-06-02T20:52:00Z">
                  <w:rPr>
                    <w:rStyle w:val="Hypertextovodkaz"/>
                    <w:noProof/>
                  </w:rPr>
                </w:rPrChange>
              </w:rPr>
              <w:delText xml:space="preserve"> </w:delText>
            </w:r>
            <w:r w:rsidR="00E27821" w:rsidRPr="004904E2" w:rsidDel="004904E2">
              <w:rPr>
                <w:noProof/>
                <w:rPrChange w:id="431" w:author="Ingr Jiri" w:date="2025-06-02T22:52:00Z" w16du:dateUtc="2025-06-02T20:52:00Z">
                  <w:rPr>
                    <w:rStyle w:val="Hypertextovodkaz"/>
                    <w:noProof/>
                  </w:rPr>
                </w:rPrChange>
              </w:rPr>
              <w:delText xml:space="preserve">   </w:delText>
            </w:r>
            <w:r w:rsidR="005625D1" w:rsidRPr="004904E2" w:rsidDel="004904E2">
              <w:rPr>
                <w:noProof/>
                <w:rPrChange w:id="432" w:author="Ingr Jiri" w:date="2025-06-02T22:52:00Z" w16du:dateUtc="2025-06-02T20:52:00Z">
                  <w:rPr>
                    <w:rStyle w:val="Hypertextovodkaz"/>
                    <w:noProof/>
                  </w:rPr>
                </w:rPrChange>
              </w:rPr>
              <w:delText xml:space="preserve">  </w:delText>
            </w:r>
            <w:r w:rsidR="004973B5" w:rsidRPr="004904E2" w:rsidDel="004904E2">
              <w:rPr>
                <w:noProof/>
                <w:rPrChange w:id="433" w:author="Ingr Jiri" w:date="2025-06-02T22:52:00Z" w16du:dateUtc="2025-06-02T20:52:00Z">
                  <w:rPr>
                    <w:rStyle w:val="Hypertextovodkaz"/>
                    <w:noProof/>
                  </w:rPr>
                </w:rPrChange>
              </w:rPr>
              <w:delText>VÝSLEDKY A DISKUZE</w:delText>
            </w:r>
            <w:r w:rsidR="00E27821" w:rsidRPr="004904E2" w:rsidDel="004904E2">
              <w:rPr>
                <w:noProof/>
                <w:rPrChange w:id="434" w:author="Ingr Jiri" w:date="2025-06-02T22:52:00Z" w16du:dateUtc="2025-06-02T20:52:00Z">
                  <w:rPr>
                    <w:rStyle w:val="Hypertextovodkaz"/>
                    <w:noProof/>
                  </w:rPr>
                </w:rPrChange>
              </w:rPr>
              <w:tab/>
              <w:delText xml:space="preserve"> </w:delText>
            </w:r>
            <w:r w:rsidR="00FC3C3B" w:rsidDel="004904E2">
              <w:rPr>
                <w:noProof/>
              </w:rPr>
              <w:delText>34</w:delText>
            </w:r>
          </w:del>
        </w:p>
        <w:p w14:paraId="77EFBF87" w14:textId="4BF42F8F" w:rsidR="00512920" w:rsidDel="004904E2" w:rsidRDefault="00512920">
          <w:pPr>
            <w:pStyle w:val="Obsah2"/>
            <w:rPr>
              <w:del w:id="435" w:author="Ingr Jiri" w:date="2025-06-02T22:52:00Z" w16du:dateUtc="2025-06-02T20:52:00Z"/>
              <w:rFonts w:asciiTheme="minorHAnsi" w:eastAsiaTheme="minorEastAsia" w:hAnsiTheme="minorHAnsi" w:cstheme="minorBidi"/>
              <w:noProof/>
              <w:kern w:val="2"/>
              <w:lang w:eastAsia="cs-CZ"/>
              <w14:ligatures w14:val="standardContextual"/>
            </w:rPr>
          </w:pPr>
          <w:del w:id="436" w:author="Ingr Jiri" w:date="2025-06-02T22:52:00Z" w16du:dateUtc="2025-06-02T20:52:00Z">
            <w:r w:rsidRPr="004904E2" w:rsidDel="004904E2">
              <w:rPr>
                <w:noProof/>
                <w:rPrChange w:id="437" w:author="Ingr Jiri" w:date="2025-06-02T22:52:00Z" w16du:dateUtc="2025-06-02T20:52:00Z">
                  <w:rPr>
                    <w:rStyle w:val="Hypertextovodkaz"/>
                    <w:noProof/>
                  </w:rPr>
                </w:rPrChange>
              </w:rPr>
              <w:delText>4.1</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438" w:author="Ingr Jiri" w:date="2025-06-02T22:52:00Z" w16du:dateUtc="2025-06-02T20:52:00Z">
                  <w:rPr>
                    <w:rStyle w:val="Hypertextovodkaz"/>
                    <w:noProof/>
                  </w:rPr>
                </w:rPrChange>
              </w:rPr>
              <w:delText>Příprava datasetu</w:delText>
            </w:r>
            <w:r w:rsidDel="004904E2">
              <w:rPr>
                <w:noProof/>
              </w:rPr>
              <w:tab/>
            </w:r>
            <w:r w:rsidR="00FC3C3B" w:rsidDel="004904E2">
              <w:rPr>
                <w:noProof/>
              </w:rPr>
              <w:delText>34</w:delText>
            </w:r>
          </w:del>
        </w:p>
        <w:p w14:paraId="43938691" w14:textId="286B1606" w:rsidR="00512920" w:rsidDel="004904E2" w:rsidRDefault="00512920">
          <w:pPr>
            <w:pStyle w:val="Obsah1"/>
            <w:tabs>
              <w:tab w:val="left" w:pos="510"/>
            </w:tabs>
            <w:rPr>
              <w:del w:id="439" w:author="Ingr Jiri" w:date="2025-06-02T22:52:00Z" w16du:dateUtc="2025-06-02T20:52:00Z"/>
              <w:rFonts w:asciiTheme="minorHAnsi" w:eastAsiaTheme="minorEastAsia" w:hAnsiTheme="minorHAnsi" w:cstheme="minorBidi"/>
              <w:noProof/>
              <w:kern w:val="2"/>
              <w:lang w:eastAsia="cs-CZ"/>
              <w14:ligatures w14:val="standardContextual"/>
            </w:rPr>
          </w:pPr>
          <w:del w:id="440" w:author="Ingr Jiri" w:date="2025-06-02T22:52:00Z" w16du:dateUtc="2025-06-02T20:52:00Z">
            <w:r w:rsidRPr="004904E2" w:rsidDel="004904E2">
              <w:rPr>
                <w:noProof/>
                <w:rPrChange w:id="441" w:author="Ingr Jiri" w:date="2025-06-02T22:52:00Z" w16du:dateUtc="2025-06-02T20:52:00Z">
                  <w:rPr>
                    <w:rStyle w:val="Hypertextovodkaz"/>
                    <w:noProof/>
                  </w:rPr>
                </w:rPrChange>
              </w:rPr>
              <w:delText>5</w:delText>
            </w:r>
            <w:r w:rsidDel="004904E2">
              <w:rPr>
                <w:rFonts w:asciiTheme="minorHAnsi" w:eastAsiaTheme="minorEastAsia" w:hAnsiTheme="minorHAnsi" w:cstheme="minorBidi"/>
                <w:noProof/>
                <w:kern w:val="2"/>
                <w:lang w:eastAsia="cs-CZ"/>
                <w14:ligatures w14:val="standardContextual"/>
              </w:rPr>
              <w:tab/>
            </w:r>
            <w:r w:rsidRPr="004904E2" w:rsidDel="004904E2">
              <w:rPr>
                <w:noProof/>
                <w:rPrChange w:id="442" w:author="Ingr Jiri" w:date="2025-06-02T22:52:00Z" w16du:dateUtc="2025-06-02T20:52:00Z">
                  <w:rPr>
                    <w:rStyle w:val="Hypertextovodkaz"/>
                    <w:noProof/>
                  </w:rPr>
                </w:rPrChange>
              </w:rPr>
              <w:delText>ZÁVĚR</w:delText>
            </w:r>
            <w:r w:rsidDel="004904E2">
              <w:rPr>
                <w:noProof/>
              </w:rPr>
              <w:tab/>
            </w:r>
            <w:r w:rsidR="00FC3C3B" w:rsidDel="004904E2">
              <w:rPr>
                <w:noProof/>
              </w:rPr>
              <w:delText>38</w:delText>
            </w:r>
          </w:del>
        </w:p>
        <w:p w14:paraId="0D9E5181" w14:textId="222AC9CC" w:rsidR="00512920" w:rsidDel="004904E2" w:rsidRDefault="00512920">
          <w:pPr>
            <w:pStyle w:val="Obsah1"/>
            <w:rPr>
              <w:del w:id="443" w:author="Ingr Jiri" w:date="2025-06-02T22:52:00Z" w16du:dateUtc="2025-06-02T20:52:00Z"/>
              <w:rFonts w:asciiTheme="minorHAnsi" w:eastAsiaTheme="minorEastAsia" w:hAnsiTheme="minorHAnsi" w:cstheme="minorBidi"/>
              <w:noProof/>
              <w:kern w:val="2"/>
              <w:lang w:eastAsia="cs-CZ"/>
              <w14:ligatures w14:val="standardContextual"/>
            </w:rPr>
          </w:pPr>
          <w:del w:id="444" w:author="Ingr Jiri" w:date="2025-06-02T22:52:00Z" w16du:dateUtc="2025-06-02T20:52:00Z">
            <w:r w:rsidRPr="004904E2" w:rsidDel="004904E2">
              <w:rPr>
                <w:noProof/>
                <w:rPrChange w:id="445" w:author="Ingr Jiri" w:date="2025-06-02T22:52:00Z" w16du:dateUtc="2025-06-02T20:52:00Z">
                  <w:rPr>
                    <w:rStyle w:val="Hypertextovodkaz"/>
                    <w:noProof/>
                  </w:rPr>
                </w:rPrChange>
              </w:rPr>
              <w:delText>LITERATURA</w:delText>
            </w:r>
            <w:r w:rsidDel="004904E2">
              <w:rPr>
                <w:noProof/>
              </w:rPr>
              <w:tab/>
            </w:r>
            <w:r w:rsidR="00FC3C3B" w:rsidDel="004904E2">
              <w:rPr>
                <w:noProof/>
              </w:rPr>
              <w:delText>39</w:delText>
            </w:r>
          </w:del>
        </w:p>
        <w:p w14:paraId="4AA4944D" w14:textId="3DB58189" w:rsidR="00136BAF" w:rsidRDefault="00566F26" w:rsidP="00232CB4">
          <w:pPr>
            <w:pStyle w:val="Obsah1"/>
            <w:sectPr w:rsidR="00136BAF" w:rsidSect="002F2545">
              <w:type w:val="continuous"/>
              <w:pgSz w:w="11906" w:h="16838"/>
              <w:pgMar w:top="1475" w:right="1418" w:bottom="1475" w:left="1418" w:header="1418" w:footer="1418" w:gutter="0"/>
              <w:cols w:space="708"/>
              <w:formProt w:val="0"/>
            </w:sectPr>
          </w:pPr>
          <w:r>
            <w:fldChar w:fldCharType="end"/>
          </w:r>
        </w:p>
      </w:sdtContent>
    </w:sdt>
    <w:p w14:paraId="1D23E887" w14:textId="71CC96D4" w:rsidR="00563E42" w:rsidRDefault="00563E42">
      <w:pPr>
        <w:spacing w:after="0" w:line="240" w:lineRule="auto"/>
        <w:jc w:val="left"/>
      </w:pPr>
      <w:r>
        <w:br w:type="page"/>
      </w:r>
    </w:p>
    <w:p w14:paraId="57CCDC7E" w14:textId="77777777" w:rsidR="00136BAF" w:rsidRDefault="00566F26">
      <w:pPr>
        <w:pStyle w:val="Nadpis1"/>
        <w:tabs>
          <w:tab w:val="left" w:pos="432"/>
        </w:tabs>
      </w:pPr>
      <w:bookmarkStart w:id="446" w:name="_Toc196898565"/>
      <w:bookmarkStart w:id="447" w:name="_Toc196943473"/>
      <w:bookmarkStart w:id="448" w:name="_Toc196943519"/>
      <w:bookmarkStart w:id="449" w:name="_Toc196943568"/>
      <w:bookmarkStart w:id="450" w:name="_Toc198115542"/>
      <w:bookmarkStart w:id="451" w:name="__RefHeading__26_1490133149"/>
      <w:bookmarkStart w:id="452" w:name="_Toc151549791"/>
      <w:bookmarkStart w:id="453" w:name="_Toc199797199"/>
      <w:bookmarkEnd w:id="446"/>
      <w:bookmarkEnd w:id="447"/>
      <w:bookmarkEnd w:id="448"/>
      <w:bookmarkEnd w:id="449"/>
      <w:bookmarkEnd w:id="450"/>
      <w:bookmarkEnd w:id="451"/>
      <w:r>
        <w:lastRenderedPageBreak/>
        <w:t>ÚVOD</w:t>
      </w:r>
      <w:bookmarkEnd w:id="452"/>
      <w:bookmarkEnd w:id="453"/>
    </w:p>
    <w:p w14:paraId="0DFDD3EE" w14:textId="33582C96" w:rsidR="00B7380D" w:rsidRDefault="00270ECD" w:rsidP="003C4A72">
      <w:r w:rsidRPr="00270ECD">
        <w:t>V posledních letech zažívá oblast umělé inteligence</w:t>
      </w:r>
      <w:r w:rsidR="00E5330A">
        <w:t xml:space="preserve"> (AI)</w:t>
      </w:r>
      <w:r w:rsidRPr="00270ECD">
        <w:t xml:space="preserve"> výrazný rozmach napříč mnoha vědními obory. Jednou z oblastí, kde dochází k její dynamické aplikaci, je zdravotnictví. Automatizace rutinních činností, podpora lékařského rozhodování či analýza obrazových a signálových dat</w:t>
      </w:r>
      <w:r w:rsidR="00E5330A">
        <w:t xml:space="preserve"> </w:t>
      </w:r>
      <w:r w:rsidRPr="00270ECD">
        <w:t>představuj</w:t>
      </w:r>
      <w:r w:rsidR="00E5330A">
        <w:t>í</w:t>
      </w:r>
      <w:r w:rsidRPr="00270ECD">
        <w:t xml:space="preserve"> nové možnosti, jak zefektivnit a zpřesnit diagnostické procesy. Tato práce se zabývá aplikací metod umělé inteligence ve zpracování obrazových dat z lékařského vyšetření zvaného laryngoskopie.</w:t>
      </w:r>
    </w:p>
    <w:p w14:paraId="51BDB20C" w14:textId="56457F1F" w:rsidR="00E5330A" w:rsidRDefault="003C4A72" w:rsidP="003C4A72">
      <w:r>
        <w:t>Laryngoskopie je lékařská metoda sloužící k</w:t>
      </w:r>
      <w:r w:rsidR="00E5330A">
        <w:t xml:space="preserve"> přímému pozorování </w:t>
      </w:r>
      <w:r>
        <w:t>hrtanu</w:t>
      </w:r>
      <w:r w:rsidR="00E5330A">
        <w:t>, zejména oblasti hlasivek</w:t>
      </w:r>
      <w:r>
        <w:t xml:space="preserve">. </w:t>
      </w:r>
      <w:r w:rsidR="00E5330A">
        <w:t>Vyu</w:t>
      </w:r>
      <w:r>
        <w:t xml:space="preserve">žívá se </w:t>
      </w:r>
      <w:r w:rsidR="00E5330A">
        <w:t xml:space="preserve">k diagnostice </w:t>
      </w:r>
      <w:r>
        <w:t xml:space="preserve">v případě </w:t>
      </w:r>
      <w:r w:rsidR="00E5330A">
        <w:t xml:space="preserve">obtíží </w:t>
      </w:r>
      <w:r>
        <w:t>s dýcháním, chronickým kašlem, problémy s hlasem nebo při přítomnosti zánětů a nádorů v </w:t>
      </w:r>
      <w:r w:rsidR="00E5330A">
        <w:t>okolí</w:t>
      </w:r>
      <w:r>
        <w:t xml:space="preserve"> hlasivek. Postiženému pacientovi je do hrtanu zavedena kamera, která pořídí videozáznam okolí hlasivek, následně dochází k posouzení snímané oblasti</w:t>
      </w:r>
      <w:r w:rsidR="00E5330A">
        <w:t>, které je v současné době plně v rukou lékaře</w:t>
      </w:r>
      <w:r>
        <w:t xml:space="preserve">. </w:t>
      </w:r>
      <w:r w:rsidR="00E5330A">
        <w:t xml:space="preserve">Tento proces </w:t>
      </w:r>
      <w:r>
        <w:t xml:space="preserve">je </w:t>
      </w:r>
      <w:r w:rsidR="00E5330A">
        <w:t xml:space="preserve">do značné míry </w:t>
      </w:r>
      <w:r>
        <w:t>subjektivní</w:t>
      </w:r>
      <w:r w:rsidR="00E5330A">
        <w:t xml:space="preserve">, </w:t>
      </w:r>
      <w:r>
        <w:t>závisí na znalostech a schopnostech lékaře a zejména v hraničních případech se může v závislosti na posuzující osobě diagnóza hlasivek lišit.</w:t>
      </w:r>
    </w:p>
    <w:p w14:paraId="50021686" w14:textId="430B09AA" w:rsidR="003C4A72" w:rsidRDefault="00E5330A" w:rsidP="003C4A72">
      <w:r>
        <w:t xml:space="preserve">Cílem práce je vytvořit model umělé inteligence schopný detekovat specifické anatomické struktury ve snímcích z laryngoskopického vyšetření. </w:t>
      </w:r>
      <w:r w:rsidR="003C4A72">
        <w:t xml:space="preserve">Detekce hlasivek využívající metod zpracování obrazu pomocí </w:t>
      </w:r>
      <w:r w:rsidR="000C08F0">
        <w:t xml:space="preserve">AI může </w:t>
      </w:r>
      <w:r w:rsidR="003C4A72">
        <w:t xml:space="preserve">sloužit jako první krok k objektivizaci vyšetření. Na základě vytvořeného modelu bude v budoucnu možné posuzovat vady (např. nedomykavost chlopní hlasivek) počítačově. V návaznosti na tuto práci mohou být vytvořeny další AI modely detekující nádory a záněty vyskytující se </w:t>
      </w:r>
      <w:r w:rsidR="000C08F0">
        <w:t>v oblasti</w:t>
      </w:r>
      <w:r w:rsidR="003C4A72">
        <w:t xml:space="preserve"> hlasiv</w:t>
      </w:r>
      <w:r w:rsidR="000C08F0">
        <w:t>ek</w:t>
      </w:r>
      <w:r w:rsidR="003C4A72">
        <w:t>.</w:t>
      </w:r>
      <w:r w:rsidR="000C08F0">
        <w:t xml:space="preserve"> Nasazení vyhodnocovacího nástroje v klinické praxi</w:t>
      </w:r>
      <w:r w:rsidR="003C4A72">
        <w:t xml:space="preserve"> </w:t>
      </w:r>
      <w:r w:rsidR="000C08F0">
        <w:t>by přispělo nejen k </w:t>
      </w:r>
      <w:r w:rsidR="003C4A72">
        <w:t>objektivizac</w:t>
      </w:r>
      <w:r w:rsidR="000C08F0">
        <w:t>i, ale také</w:t>
      </w:r>
      <w:r w:rsidR="003C4A72">
        <w:t xml:space="preserve"> ke značnému urychlení průběhu vyšetření. </w:t>
      </w:r>
      <w:r w:rsidR="000C08F0">
        <w:t>Systém</w:t>
      </w:r>
      <w:r w:rsidR="003C4A72">
        <w:t xml:space="preserve"> by mohl </w:t>
      </w:r>
      <w:r w:rsidR="000C08F0">
        <w:t xml:space="preserve">vyhodnocovat stav hlasivek </w:t>
      </w:r>
      <w:r w:rsidR="003C4A72">
        <w:t xml:space="preserve">v reálném čase </w:t>
      </w:r>
      <w:r w:rsidR="000C08F0">
        <w:t xml:space="preserve">přímo </w:t>
      </w:r>
      <w:r w:rsidR="003C4A72">
        <w:t xml:space="preserve">v průběhu </w:t>
      </w:r>
      <w:r w:rsidR="000C08F0">
        <w:t>laryngoskopie a upozorňovat na podezřelé oblasti, čímž by podpoři</w:t>
      </w:r>
      <w:r w:rsidR="00DF00ED">
        <w:t>l</w:t>
      </w:r>
      <w:r w:rsidR="000C08F0">
        <w:t xml:space="preserve"> lékaře v rozhodování a zvýšil by kvalitu péče o pacienty</w:t>
      </w:r>
      <w:r w:rsidR="003C4A72">
        <w:t>.</w:t>
      </w:r>
    </w:p>
    <w:p w14:paraId="0694E6C3" w14:textId="77777777" w:rsidR="00136BAF" w:rsidRDefault="00566F26">
      <w:r>
        <w:br w:type="page"/>
      </w:r>
    </w:p>
    <w:p w14:paraId="19658449" w14:textId="77777777" w:rsidR="00136BAF" w:rsidRDefault="00566F26">
      <w:pPr>
        <w:pStyle w:val="Nadpis1"/>
        <w:tabs>
          <w:tab w:val="left" w:pos="432"/>
        </w:tabs>
      </w:pPr>
      <w:bookmarkStart w:id="454" w:name="_Toc151549802"/>
      <w:bookmarkStart w:id="455" w:name="_Toc199797200"/>
      <w:r>
        <w:lastRenderedPageBreak/>
        <w:t>LITERÁRNÍ ČÁST</w:t>
      </w:r>
      <w:bookmarkEnd w:id="454"/>
      <w:bookmarkEnd w:id="455"/>
    </w:p>
    <w:p w14:paraId="7B85A64F" w14:textId="77777777" w:rsidR="00D32732" w:rsidRPr="00D32732" w:rsidRDefault="00D32732" w:rsidP="00D32732"/>
    <w:p w14:paraId="3B4D70DA" w14:textId="03CCCB30" w:rsidR="00127CF1" w:rsidRDefault="00127CF1" w:rsidP="00127CF1">
      <w:pPr>
        <w:pStyle w:val="Nadpis2"/>
      </w:pPr>
      <w:bookmarkStart w:id="456" w:name="_Toc199797201"/>
      <w:r>
        <w:t>Detekce objektu pomocí umělé inteligence</w:t>
      </w:r>
      <w:bookmarkEnd w:id="456"/>
    </w:p>
    <w:p w14:paraId="24E101FA" w14:textId="08DF1DE8" w:rsidR="002A49A0" w:rsidRDefault="00D208BD" w:rsidP="0008619B">
      <w:r>
        <w:t xml:space="preserve">Detekce objektu v obrazu je stejně jako sledování objektů, segmentace </w:t>
      </w:r>
      <w:r w:rsidR="00650512">
        <w:t>nebo</w:t>
      </w:r>
      <w:r>
        <w:t xml:space="preserve"> klasifikace obrazu součásti interdisciplinárního oboru počítačové</w:t>
      </w:r>
      <w:r w:rsidR="0018021C">
        <w:t>ho</w:t>
      </w:r>
      <w:r>
        <w:t xml:space="preserve"> vidění</w:t>
      </w:r>
      <w:r w:rsidR="00454A88">
        <w:t>,</w:t>
      </w:r>
      <w:r w:rsidR="00650512">
        <w:t xml:space="preserve"> jež se rozkládá na pomezí informatiky a </w:t>
      </w:r>
      <w:r w:rsidR="000E0FC8">
        <w:t>AI</w:t>
      </w:r>
      <w:r>
        <w:t xml:space="preserve">. Hlavním cílem detekce </w:t>
      </w:r>
      <w:r w:rsidR="0018021C">
        <w:t>objektu</w:t>
      </w:r>
      <w:r>
        <w:t xml:space="preserve"> je identifikace určitého objektu a zároveň určení jeho přesné polohy v obraze.</w:t>
      </w:r>
      <w:r w:rsidR="00650512">
        <w:t xml:space="preserve"> Tato technologie má rozsáhlé využití v oborech autonomní</w:t>
      </w:r>
      <w:r w:rsidR="00000409">
        <w:t>ho</w:t>
      </w:r>
      <w:r w:rsidR="00650512">
        <w:t xml:space="preserve"> řízení vozidel či rozpoznávání tváří, využívá se také v bezpečnostních systémech a mnoha dalších oblastech. </w:t>
      </w:r>
      <w:r w:rsidR="00DA0F88">
        <w:t xml:space="preserve">Další využití nacházejí </w:t>
      </w:r>
      <w:r w:rsidR="00650512">
        <w:t>metod</w:t>
      </w:r>
      <w:r w:rsidR="00DA0F88">
        <w:t>y</w:t>
      </w:r>
      <w:r w:rsidR="00650512">
        <w:t xml:space="preserve"> detekce objektu v obrazu v lékařské diagnostice</w:t>
      </w:r>
      <w:r w:rsidR="00E92FDB">
        <w:t xml:space="preserve"> </w:t>
      </w:r>
      <w:r w:rsidR="00000409">
        <w:fldChar w:fldCharType="begin"/>
      </w:r>
      <w:r w:rsidR="00F44EF3">
        <w:instrText xml:space="preserve"> ADDIN EN.CITE &lt;EndNote&gt;&lt;Cite&gt;&lt;Author&gt;Cong&lt;/Author&gt;&lt;Year&gt;2023&lt;/Year&gt;&lt;RecNum&gt;3&lt;/RecNum&gt;&lt;DisplayText&gt;[1]&lt;/DisplayText&gt;&lt;record&gt;&lt;rec-number&gt;3&lt;/rec-number&gt;&lt;foreign-keys&gt;&lt;key app="EN" db-id="epv0etvs2pfr99e5xxpv5027xe05stzr22vd" timestamp="1738167967"&gt;3&lt;/key&gt;&lt;/foreign-keys&gt;&lt;ref-type name="Journal Article"&gt;17&lt;/ref-type&gt;&lt;contributors&gt;&lt;authors&gt;&lt;author&gt;Cong, Xiaohan&lt;/author&gt;&lt;author&gt;Li, Shixin&lt;/author&gt;&lt;author&gt;Chen, Fankai&lt;/author&gt;&lt;author&gt;Liu, Chen&lt;/author&gt;&lt;author&gt;Meng, Yue&lt;/author&gt;&lt;/authors&gt;&lt;/contributors&gt;&lt;titles&gt;&lt;title&gt;A Review of YOLO Object Detection Algorithms based on Deep Learning&lt;/title&gt;&lt;secondary-title&gt;Frontiers in Computing and Intelligent Systems&lt;/secondary-title&gt;&lt;/titles&gt;&lt;periodical&gt;&lt;full-title&gt;Frontiers in Computing and Intelligent Systems&lt;/full-title&gt;&lt;/periodical&gt;&lt;pages&gt;17-20&lt;/pages&gt;&lt;volume&gt;4&lt;/volume&gt;&lt;number&gt;2&lt;/number&gt;&lt;dates&gt;&lt;year&gt;2023&lt;/year&gt;&lt;/dates&gt;&lt;urls&gt;&lt;/urls&gt;&lt;electronic-resource-num&gt;10.54097/fcis.v4i2.9730&lt;/electronic-resource-num&gt;&lt;/record&gt;&lt;/Cite&gt;&lt;/EndNote&gt;</w:instrText>
      </w:r>
      <w:r w:rsidR="00000409">
        <w:fldChar w:fldCharType="separate"/>
      </w:r>
      <w:r w:rsidR="00000409">
        <w:rPr>
          <w:noProof/>
        </w:rPr>
        <w:t>[1]</w:t>
      </w:r>
      <w:r w:rsidR="00000409">
        <w:fldChar w:fldCharType="end"/>
      </w:r>
      <w:r w:rsidR="00DA0F88">
        <w:t xml:space="preserve">. Tímto odvětvím, </w:t>
      </w:r>
      <w:r w:rsidR="00650512">
        <w:t>konkrétně detekc</w:t>
      </w:r>
      <w:r w:rsidR="00DA0F88">
        <w:t>í</w:t>
      </w:r>
      <w:r w:rsidR="00650512">
        <w:t xml:space="preserve"> hlasivek ve snímcích z laryngoskopických vyšetření</w:t>
      </w:r>
      <w:r w:rsidR="00DA0F88">
        <w:t xml:space="preserve"> se zabývá i tato práce</w:t>
      </w:r>
      <w:r w:rsidR="00650512">
        <w:t>.</w:t>
      </w:r>
    </w:p>
    <w:p w14:paraId="61E5E27B" w14:textId="17502FB4" w:rsidR="00FA7744" w:rsidRDefault="00B33EC4" w:rsidP="0008619B">
      <w:r>
        <w:t xml:space="preserve">Pro nalezení a identifikaci </w:t>
      </w:r>
      <w:r w:rsidR="00454A88">
        <w:t>objektů lze použí</w:t>
      </w:r>
      <w:r w:rsidR="0008619B">
        <w:t>t dv</w:t>
      </w:r>
      <w:r w:rsidR="00144946">
        <w:t>a</w:t>
      </w:r>
      <w:r w:rsidR="0008619B">
        <w:t xml:space="preserve"> základní </w:t>
      </w:r>
      <w:r w:rsidR="00144946">
        <w:t>přístupy: konvenční metody a metody hlubokého učení využívající konvoluční neuronové sítě</w:t>
      </w:r>
      <w:r w:rsidR="0008619B">
        <w:t xml:space="preserve">. </w:t>
      </w:r>
      <w:r w:rsidR="00B35B2B">
        <w:t>K</w:t>
      </w:r>
      <w:r>
        <w:t xml:space="preserve">onvenční přístup pracuje ve třech </w:t>
      </w:r>
      <w:r w:rsidRPr="00B35B2B">
        <w:t xml:space="preserve">krocích. </w:t>
      </w:r>
      <w:r w:rsidR="00B35B2B" w:rsidRPr="00B35B2B">
        <w:t>V první fázi algoritmus pomocí posuvného okna prohledává obraz a vybírá oblasti, kde by se mohl nacházet objekt. Následně z těchto oblastí získává popisné znaky (např. texturu, barvu či tvar), které slouží k rozpoznání a zařazení konkrétního objektu.</w:t>
      </w:r>
      <w:r w:rsidR="00FA7744" w:rsidRPr="00B35B2B">
        <w:t xml:space="preserve"> Tento</w:t>
      </w:r>
      <w:r w:rsidR="00FA7744">
        <w:t xml:space="preserve"> přístup naráží na velkou výpočetní náročnost a nízkou přizpůsobivost</w:t>
      </w:r>
      <w:r w:rsidR="00D053C4">
        <w:t xml:space="preserve"> </w:t>
      </w:r>
      <w:r w:rsidR="00D053C4">
        <w:fldChar w:fldCharType="begin"/>
      </w:r>
      <w:r w:rsidR="00000409">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D053C4">
        <w:fldChar w:fldCharType="separate"/>
      </w:r>
      <w:r w:rsidR="00000409">
        <w:rPr>
          <w:noProof/>
        </w:rPr>
        <w:t>[2]</w:t>
      </w:r>
      <w:r w:rsidR="00D053C4">
        <w:fldChar w:fldCharType="end"/>
      </w:r>
      <w:r w:rsidR="00FA7744">
        <w:t>, proto od něj bylo v posledních letech upuštěno na úkor metod hlubokého učení.</w:t>
      </w:r>
    </w:p>
    <w:p w14:paraId="4F557DB9" w14:textId="260ADCFC" w:rsidR="00FA7744" w:rsidRDefault="00FA7744" w:rsidP="00FA7744">
      <w:pPr>
        <w:pStyle w:val="Nadpis3"/>
      </w:pPr>
      <w:bookmarkStart w:id="457" w:name="_Toc199797202"/>
      <w:r>
        <w:t xml:space="preserve">Detekce objektu </w:t>
      </w:r>
      <w:r w:rsidR="001C6B84">
        <w:t>s využitím</w:t>
      </w:r>
      <w:r>
        <w:t xml:space="preserve"> hlubokého učení</w:t>
      </w:r>
      <w:bookmarkEnd w:id="457"/>
    </w:p>
    <w:p w14:paraId="52D1727E" w14:textId="2AB0A03C" w:rsidR="00A050A2" w:rsidRDefault="00A37FEA" w:rsidP="00FA7744">
      <w:r>
        <w:t>Metody pro detekci objektů pomocí hlubokého učení</w:t>
      </w:r>
      <w:r w:rsidR="001C6B84">
        <w:t xml:space="preserve"> využív</w:t>
      </w:r>
      <w:r>
        <w:t>ají</w:t>
      </w:r>
      <w:r w:rsidR="001C6B84">
        <w:t xml:space="preserve"> </w:t>
      </w:r>
      <w:r w:rsidR="00144946">
        <w:t>modely založené na</w:t>
      </w:r>
      <w:r w:rsidR="001C6B84">
        <w:t xml:space="preserve"> konvolučních neuronových sítí</w:t>
      </w:r>
      <w:r w:rsidR="00DF00ED">
        <w:t>ch</w:t>
      </w:r>
      <w:r w:rsidR="001C6B84">
        <w:t xml:space="preserve"> </w:t>
      </w:r>
      <w:r>
        <w:t xml:space="preserve">(CNN) </w:t>
      </w:r>
      <w:r w:rsidR="001C6B84">
        <w:t xml:space="preserve">k rozeznání jednotlivých </w:t>
      </w:r>
      <w:r w:rsidR="00312EE9">
        <w:t>příznaků</w:t>
      </w:r>
      <w:r w:rsidR="001C6B84">
        <w:t xml:space="preserve"> obrazu a následné detekci všech v něm </w:t>
      </w:r>
      <w:r w:rsidR="00F9273E">
        <w:t xml:space="preserve">se </w:t>
      </w:r>
      <w:r w:rsidR="001C6B84">
        <w:t xml:space="preserve">nacházejících objektů. </w:t>
      </w:r>
      <w:r w:rsidR="00A050A2">
        <w:t>Tento přístup je charakteristický rozdělením na tři hlavní sekce algoritmu</w:t>
      </w:r>
      <w:r w:rsidR="007735B1">
        <w:t xml:space="preserve"> </w:t>
      </w:r>
      <w:r w:rsidR="007735B1">
        <w:fldChar w:fldCharType="begin"/>
      </w:r>
      <w:r w:rsidR="007735B1">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7735B1">
        <w:fldChar w:fldCharType="separate"/>
      </w:r>
      <w:r w:rsidR="007735B1">
        <w:rPr>
          <w:noProof/>
        </w:rPr>
        <w:t>[2]</w:t>
      </w:r>
      <w:r w:rsidR="007735B1">
        <w:fldChar w:fldCharType="end"/>
      </w:r>
      <w:r w:rsidR="00A050A2">
        <w:t>.</w:t>
      </w:r>
    </w:p>
    <w:p w14:paraId="2C767FEA" w14:textId="62E3081F" w:rsidR="00A050A2" w:rsidRDefault="00A050A2" w:rsidP="00A050A2">
      <w:pPr>
        <w:pStyle w:val="Odstavecseseznamem"/>
        <w:numPr>
          <w:ilvl w:val="0"/>
          <w:numId w:val="11"/>
        </w:numPr>
      </w:pPr>
      <w:r>
        <w:t xml:space="preserve">Extrakce </w:t>
      </w:r>
      <w:r w:rsidR="00144946">
        <w:t xml:space="preserve">příznaků, </w:t>
      </w:r>
      <w:r>
        <w:t>kdy je vstupní obraz zpracován pomocí CNN, která detekuje klíčové rysy obrazu</w:t>
      </w:r>
      <w:r w:rsidR="00312EE9">
        <w:t>,</w:t>
      </w:r>
      <w:r>
        <w:t xml:space="preserve"> jako jsou hrany, </w:t>
      </w:r>
      <w:r w:rsidR="00492F0C">
        <w:t>tvary či složitější textury a sestaví mapu</w:t>
      </w:r>
      <w:r w:rsidR="00EF0784">
        <w:t xml:space="preserve"> </w:t>
      </w:r>
      <w:r w:rsidR="00312EE9">
        <w:t>příznaků</w:t>
      </w:r>
      <w:r w:rsidR="00492F0C">
        <w:t xml:space="preserve"> obrazu.</w:t>
      </w:r>
    </w:p>
    <w:p w14:paraId="0741846A" w14:textId="09742672" w:rsidR="00492F0C" w:rsidRDefault="00492F0C" w:rsidP="00A050A2">
      <w:pPr>
        <w:pStyle w:val="Odstavecseseznamem"/>
        <w:numPr>
          <w:ilvl w:val="0"/>
          <w:numId w:val="11"/>
        </w:numPr>
      </w:pPr>
      <w:r>
        <w:t>Lokalizace objektů z mapy</w:t>
      </w:r>
      <w:r w:rsidR="00EF0784">
        <w:t xml:space="preserve"> </w:t>
      </w:r>
      <w:r w:rsidR="00312EE9">
        <w:t>příznaků</w:t>
      </w:r>
      <w:r>
        <w:t xml:space="preserve"> určí místo pravděpodobných výskytů objektů.</w:t>
      </w:r>
    </w:p>
    <w:p w14:paraId="4542B76A" w14:textId="1367158C" w:rsidR="00492F0C" w:rsidRDefault="00492F0C" w:rsidP="00A050A2">
      <w:pPr>
        <w:pStyle w:val="Odstavecseseznamem"/>
        <w:numPr>
          <w:ilvl w:val="0"/>
          <w:numId w:val="11"/>
        </w:numPr>
      </w:pPr>
      <w:r>
        <w:t>Klasifikace přidá lokalizovanému objektu třídu, která udává, o jaký typ objektu se jedná.</w:t>
      </w:r>
    </w:p>
    <w:p w14:paraId="43CBBDF3" w14:textId="19B41025" w:rsidR="00A45450" w:rsidRDefault="000C286C" w:rsidP="00A45450">
      <w:r>
        <w:t>Metody</w:t>
      </w:r>
      <w:r w:rsidR="00492F0C">
        <w:t xml:space="preserve"> využívající </w:t>
      </w:r>
      <w:r>
        <w:t xml:space="preserve">neuronové sítě </w:t>
      </w:r>
      <w:r w:rsidR="00492F0C">
        <w:t xml:space="preserve">můžeme </w:t>
      </w:r>
      <w:r>
        <w:t xml:space="preserve">dále </w:t>
      </w:r>
      <w:r w:rsidR="00A37FEA">
        <w:t xml:space="preserve">rozdělit </w:t>
      </w:r>
      <w:r>
        <w:t>podle typu a</w:t>
      </w:r>
      <w:r w:rsidR="009D5574">
        <w:t>l</w:t>
      </w:r>
      <w:r>
        <w:t xml:space="preserve">goritmu </w:t>
      </w:r>
      <w:r w:rsidR="00A37FEA">
        <w:t xml:space="preserve">do dvou základních skupin na </w:t>
      </w:r>
      <w:r w:rsidR="00A050A2">
        <w:t>two-stage a one-stage detektory.</w:t>
      </w:r>
    </w:p>
    <w:p w14:paraId="048F33CC" w14:textId="77777777" w:rsidR="00281220" w:rsidRDefault="00281220" w:rsidP="000C286C">
      <w:pPr>
        <w:pStyle w:val="Nadpis2"/>
      </w:pPr>
      <w:bookmarkStart w:id="458" w:name="_Toc199797203"/>
      <w:r>
        <w:lastRenderedPageBreak/>
        <w:t>Umělé neuronové sítě</w:t>
      </w:r>
      <w:bookmarkEnd w:id="458"/>
    </w:p>
    <w:p w14:paraId="7A4A5515" w14:textId="0CD67793" w:rsidR="006B4F18" w:rsidRDefault="00281220" w:rsidP="006B4F18">
      <w:r>
        <w:t xml:space="preserve">Princip umělých neuronových sítí (ANN) je inspirován funkcí neuronového systému v mozku člověka. Základní jednotkou algoritmu ANN je stejně jako v lidském mozku neuron, který v případě umělé sítě provádí matematické operace (viz. </w:t>
      </w:r>
      <w:r w:rsidR="00B75BFC" w:rsidRPr="00B75BFC">
        <w:rPr>
          <w:b/>
          <w:bCs/>
        </w:rPr>
        <w:fldChar w:fldCharType="begin"/>
      </w:r>
      <w:r w:rsidR="00B75BFC" w:rsidRPr="00B75BFC">
        <w:rPr>
          <w:b/>
          <w:bCs/>
        </w:rPr>
        <w:instrText xml:space="preserve"> REF _Ref188961872 \h  \* MERGEFORMAT </w:instrText>
      </w:r>
      <w:r w:rsidR="00B75BFC" w:rsidRPr="00B75BFC">
        <w:rPr>
          <w:b/>
          <w:bCs/>
        </w:rPr>
      </w:r>
      <w:r w:rsidR="00B75BFC" w:rsidRPr="00B75BFC">
        <w:rPr>
          <w:b/>
          <w:bCs/>
        </w:rPr>
        <w:fldChar w:fldCharType="separate"/>
      </w:r>
      <w:r w:rsidR="00C409DD" w:rsidRPr="0034021A">
        <w:rPr>
          <w:b/>
          <w:bCs/>
        </w:rPr>
        <w:t xml:space="preserve">Obr. </w:t>
      </w:r>
      <w:r w:rsidR="00C409DD">
        <w:rPr>
          <w:b/>
          <w:bCs/>
          <w:noProof/>
        </w:rPr>
        <w:t>2</w:t>
      </w:r>
      <w:r w:rsidR="00C409DD">
        <w:rPr>
          <w:b/>
          <w:bCs/>
        </w:rPr>
        <w:t>.</w:t>
      </w:r>
      <w:r w:rsidR="00C409DD">
        <w:rPr>
          <w:b/>
          <w:bCs/>
          <w:noProof/>
        </w:rPr>
        <w:t>1</w:t>
      </w:r>
      <w:r w:rsidR="00B75BFC" w:rsidRPr="00B75BFC">
        <w:rPr>
          <w:b/>
          <w:bCs/>
        </w:rPr>
        <w:fldChar w:fldCharType="end"/>
      </w:r>
      <w:r>
        <w:t xml:space="preserve">). </w:t>
      </w:r>
      <w:r w:rsidR="006B4F18">
        <w:t xml:space="preserve">Vstupem do neuronu je vektor </w:t>
      </w:r>
      <m:oMath>
        <m:r>
          <m:rPr>
            <m:sty m:val="bi"/>
          </m:rPr>
          <w:rPr>
            <w:rFonts w:ascii="Cambria Math" w:hAnsi="Cambria Math"/>
          </w:rPr>
          <m:t>x</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6B4F18">
        <w:t xml:space="preserve">, na který je aplikován skalární součin s vektorem vah </w:t>
      </w:r>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j</m:t>
            </m:r>
          </m:sub>
        </m:sSub>
        <m:r>
          <w:rPr>
            <w:rFonts w:ascii="Cambria Math" w:hAnsi="Cambria Math"/>
          </w:rPr>
          <m:t> = </m:t>
        </m:r>
        <m:sSub>
          <m:sSubPr>
            <m:ctrlPr>
              <w:rPr>
                <w:rFonts w:ascii="Cambria Math" w:hAnsi="Cambria Math"/>
                <w:i/>
              </w:rPr>
            </m:ctrlPr>
          </m:sSubPr>
          <m:e>
            <m:r>
              <w:rPr>
                <w:rFonts w:ascii="Cambria Math" w:hAnsi="Cambria Math"/>
              </w:rPr>
              <m:t>(w</m:t>
            </m:r>
          </m:e>
          <m:sub>
            <m:r>
              <w:rPr>
                <w:rFonts w:ascii="Cambria Math" w:hAnsi="Cambria Math"/>
              </w:rPr>
              <m:t>1j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2j</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nj</m:t>
            </m:r>
          </m:sub>
        </m:sSub>
        <m:r>
          <w:rPr>
            <w:rFonts w:ascii="Cambria Math" w:hAnsi="Cambria Math"/>
          </w:rPr>
          <m:t>)</m:t>
        </m:r>
      </m:oMath>
      <w:r w:rsidR="006B4F18">
        <w:t xml:space="preserve">, následně je přičten bias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6B4F18">
        <w:t xml:space="preserve">. Hodnota </w:t>
      </w:r>
      <m:oMath>
        <m:sSub>
          <m:sSubPr>
            <m:ctrlPr>
              <w:rPr>
                <w:rFonts w:ascii="Cambria Math" w:hAnsi="Cambria Math"/>
                <w:i/>
              </w:rPr>
            </m:ctrlPr>
          </m:sSubPr>
          <m:e>
            <m:r>
              <w:rPr>
                <w:rFonts w:ascii="Cambria Math" w:hAnsi="Cambria Math"/>
              </w:rPr>
              <m:t>z</m:t>
            </m:r>
          </m:e>
          <m:sub>
            <m:r>
              <w:rPr>
                <w:rFonts w:ascii="Cambria Math" w:hAnsi="Cambria Math"/>
              </w:rPr>
              <m:t>j</m:t>
            </m:r>
          </m:sub>
        </m:sSub>
      </m:oMath>
      <w:r w:rsidR="006B4F18">
        <w:t xml:space="preserve"> je vypočítána podle rovnice (</w:t>
      </w:r>
      <w:ins w:id="459" w:author="Ingr Jiri" w:date="2025-06-02T16:48:00Z" w16du:dateUtc="2025-06-02T14:48:00Z">
        <w:r w:rsidR="00E4193D">
          <w:fldChar w:fldCharType="begin"/>
        </w:r>
        <w:r w:rsidR="00E4193D">
          <w:instrText xml:space="preserve"> REF rovnice_2_1 \h </w:instrText>
        </w:r>
      </w:ins>
      <w:ins w:id="460" w:author="Ingr Jiri" w:date="2025-06-02T16:48:00Z" w16du:dateUtc="2025-06-02T14:48:00Z">
        <w:r w:rsidR="00E4193D">
          <w:fldChar w:fldCharType="separate"/>
        </w:r>
        <w:r w:rsidR="00E4193D">
          <w:t>2.1</w:t>
        </w:r>
        <w:r w:rsidR="00E4193D">
          <w:fldChar w:fldCharType="end"/>
        </w:r>
      </w:ins>
      <w:del w:id="461" w:author="Ingr Jiri" w:date="2025-06-02T16:47:00Z" w16du:dateUtc="2025-06-02T14:47:00Z">
        <w:r w:rsidR="006B4F18" w:rsidDel="00E4193D">
          <w:delText>2.1</w:delText>
        </w:r>
      </w:del>
      <w:r w:rsidR="006B4F18">
        <w:t xml:space="preserve">) </w:t>
      </w:r>
      <w:r w:rsidR="006B4F18">
        <w:fldChar w:fldCharType="begin"/>
      </w:r>
      <w:r w:rsidR="006B4F18">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6B4F18">
        <w:fldChar w:fldCharType="separate"/>
      </w:r>
      <w:r w:rsidR="006B4F18">
        <w:rPr>
          <w:noProof/>
        </w:rPr>
        <w:t>[3]</w:t>
      </w:r>
      <w:r w:rsidR="006B4F18">
        <w:fldChar w:fldCharType="end"/>
      </w:r>
      <w:r w:rsidR="006B4F18">
        <w:t>.</w:t>
      </w:r>
    </w:p>
    <w:p w14:paraId="10AEFCDE" w14:textId="1A23BF60" w:rsidR="006B4F18" w:rsidRDefault="006B4F18" w:rsidP="006B4F18">
      <w:pPr>
        <w:tabs>
          <w:tab w:val="center" w:pos="4536"/>
          <w:tab w:val="right" w:pos="8931"/>
        </w:tabs>
      </w:pPr>
      <w:r>
        <w:tab/>
      </w:r>
      <w:bookmarkStart w:id="462" w:name="_Hlk199774526"/>
      <m:oMath>
        <m:sSub>
          <m:sSubPr>
            <m:ctrlPr>
              <w:ins w:id="463" w:author="Ingr Jiri" w:date="2025-06-02T16:35:00Z" w16du:dateUtc="2025-06-02T14:35:00Z">
                <w:rPr>
                  <w:rFonts w:ascii="Cambria Math" w:hAnsi="Cambria Math"/>
                  <w:i/>
                </w:rPr>
              </w:ins>
            </m:ctrlPr>
          </m:sSubPr>
          <m:e>
            <m:r>
              <w:ins w:id="464" w:author="Ingr Jiri" w:date="2025-06-02T16:35:00Z" w16du:dateUtc="2025-06-02T14:35:00Z">
                <w:rPr>
                  <w:rFonts w:ascii="Cambria Math" w:hAnsi="Cambria Math"/>
                </w:rPr>
                <m:t>z</m:t>
              </w:ins>
            </m:r>
          </m:e>
          <m:sub>
            <m:r>
              <w:ins w:id="465" w:author="Ingr Jiri" w:date="2025-06-02T16:35:00Z" w16du:dateUtc="2025-06-02T14:35:00Z">
                <w:rPr>
                  <w:rFonts w:ascii="Cambria Math" w:hAnsi="Cambria Math"/>
                </w:rPr>
                <m:t>j</m:t>
              </w:ins>
            </m:r>
          </m:sub>
        </m:sSub>
        <m:r>
          <w:ins w:id="466" w:author="Ingr Jiri" w:date="2025-06-02T16:35:00Z" w16du:dateUtc="2025-06-02T14:35:00Z">
            <w:rPr>
              <w:rFonts w:ascii="Cambria Math" w:hAnsi="Cambria Math"/>
            </w:rPr>
            <m:t>=</m:t>
          </w:ins>
        </m:r>
        <w:bookmarkEnd w:id="462"/>
        <m:r>
          <w:ins w:id="467" w:author="Ingr Jiri" w:date="2025-06-02T16:35:00Z" w16du:dateUtc="2025-06-02T14:35:00Z">
            <m:rPr>
              <m:sty m:val="bi"/>
            </m:rPr>
            <w:rPr>
              <w:rFonts w:ascii="Cambria Math" w:hAnsi="Cambria Math"/>
            </w:rPr>
            <m:t>x∙</m:t>
          </w:ins>
        </m:r>
        <m:sSubSup>
          <m:sSubSupPr>
            <m:ctrlPr>
              <w:ins w:id="468" w:author="Ingr Jiri" w:date="2025-06-02T16:35:00Z" w16du:dateUtc="2025-06-02T14:35:00Z">
                <w:rPr>
                  <w:rFonts w:ascii="Cambria Math" w:hAnsi="Cambria Math"/>
                  <w:b/>
                  <w:bCs/>
                  <w:i/>
                </w:rPr>
              </w:ins>
            </m:ctrlPr>
          </m:sSubSupPr>
          <m:e>
            <m:r>
              <w:ins w:id="469" w:author="Ingr Jiri" w:date="2025-06-02T16:35:00Z" w16du:dateUtc="2025-06-02T14:35:00Z">
                <m:rPr>
                  <m:sty m:val="bi"/>
                </m:rPr>
                <w:rPr>
                  <w:rFonts w:ascii="Cambria Math" w:hAnsi="Cambria Math"/>
                </w:rPr>
                <m:t>w</m:t>
              </w:ins>
            </m:r>
          </m:e>
          <m:sub>
            <m:r>
              <w:ins w:id="470" w:author="Ingr Jiri" w:date="2025-06-02T16:35:00Z" w16du:dateUtc="2025-06-02T14:35:00Z">
                <m:rPr>
                  <m:sty m:val="bi"/>
                </m:rPr>
                <w:rPr>
                  <w:rFonts w:ascii="Cambria Math" w:hAnsi="Cambria Math"/>
                </w:rPr>
                <m:t>j</m:t>
              </w:ins>
            </m:r>
          </m:sub>
          <m:sup>
            <m:r>
              <w:ins w:id="471" w:author="Ingr Jiri" w:date="2025-06-02T16:35:00Z" w16du:dateUtc="2025-06-02T14:35:00Z">
                <m:rPr>
                  <m:sty m:val="bi"/>
                </m:rPr>
                <w:rPr>
                  <w:rFonts w:ascii="Cambria Math" w:hAnsi="Cambria Math"/>
                </w:rPr>
                <m:t>T</m:t>
              </w:ins>
            </m:r>
          </m:sup>
        </m:sSubSup>
        <m:r>
          <w:ins w:id="472" w:author="Ingr Jiri" w:date="2025-06-02T16:36:00Z" w16du:dateUtc="2025-06-02T14:36:00Z">
            <w:rPr>
              <w:rFonts w:ascii="Cambria Math" w:hAnsi="Cambria Math"/>
            </w:rPr>
            <m:t>+</m:t>
          </w:ins>
        </m:r>
        <m:sSub>
          <m:sSubPr>
            <m:ctrlPr>
              <w:ins w:id="473" w:author="Ingr Jiri" w:date="2025-06-02T16:36:00Z" w16du:dateUtc="2025-06-02T14:36:00Z">
                <w:rPr>
                  <w:rFonts w:ascii="Cambria Math" w:hAnsi="Cambria Math"/>
                  <w:i/>
                </w:rPr>
              </w:ins>
            </m:ctrlPr>
          </m:sSubPr>
          <m:e>
            <m:r>
              <w:ins w:id="474" w:author="Ingr Jiri" w:date="2025-06-02T16:36:00Z" w16du:dateUtc="2025-06-02T14:36:00Z">
                <w:rPr>
                  <w:rFonts w:ascii="Cambria Math" w:hAnsi="Cambria Math"/>
                </w:rPr>
                <m:t>b</m:t>
              </w:ins>
            </m:r>
          </m:e>
          <m:sub>
            <m:r>
              <w:ins w:id="475" w:author="Ingr Jiri" w:date="2025-06-02T16:36:00Z" w16du:dateUtc="2025-06-02T14:36:00Z">
                <w:rPr>
                  <w:rFonts w:ascii="Cambria Math" w:hAnsi="Cambria Math"/>
                </w:rPr>
                <m:t>j</m:t>
              </w:ins>
            </m:r>
          </m:sub>
        </m:sSub>
        <m:sSub>
          <m:sSubPr>
            <m:ctrlPr>
              <w:del w:id="476" w:author="Ingr Jiri" w:date="2025-06-02T16:35:00Z" w16du:dateUtc="2025-06-02T14:35:00Z">
                <w:rPr>
                  <w:rFonts w:ascii="Cambria Math" w:hAnsi="Cambria Math"/>
                  <w:i/>
                </w:rPr>
              </w:del>
            </m:ctrlPr>
          </m:sSubPr>
          <m:e>
            <m:r>
              <w:del w:id="477" w:author="Ingr Jiri" w:date="2025-06-02T16:35:00Z" w16du:dateUtc="2025-06-02T14:35:00Z">
                <w:rPr>
                  <w:rFonts w:ascii="Cambria Math" w:hAnsi="Cambria Math"/>
                </w:rPr>
                <m:t>z</m:t>
              </w:del>
            </m:r>
          </m:e>
          <m:sub>
            <m:r>
              <w:del w:id="478" w:author="Ingr Jiri" w:date="2025-06-02T16:35:00Z" w16du:dateUtc="2025-06-02T14:35:00Z">
                <w:rPr>
                  <w:rFonts w:ascii="Cambria Math" w:hAnsi="Cambria Math"/>
                </w:rPr>
                <m:t>j</m:t>
              </w:del>
            </m:r>
          </m:sub>
        </m:sSub>
        <m:r>
          <w:del w:id="479" w:author="Ingr Jiri" w:date="2025-06-02T16:35:00Z" w16du:dateUtc="2025-06-02T14:35:00Z">
            <w:rPr>
              <w:rFonts w:ascii="Cambria Math" w:hAnsi="Cambria Math"/>
            </w:rPr>
            <m:t>=</m:t>
          </w:del>
        </m:r>
      </m:oMath>
      <w:r>
        <w:tab/>
        <w:t>(</w:t>
      </w:r>
      <w:bookmarkStart w:id="480" w:name="rovnice_2_1"/>
      <w:r>
        <w:t>2.1</w:t>
      </w:r>
      <w:bookmarkEnd w:id="480"/>
      <w:r>
        <w:t>)</w:t>
      </w:r>
    </w:p>
    <w:p w14:paraId="24279C67" w14:textId="79F0AB7E" w:rsidR="006B4F18" w:rsidRDefault="006B4F18" w:rsidP="006B4F18">
      <w:pPr>
        <w:tabs>
          <w:tab w:val="center" w:pos="4536"/>
          <w:tab w:val="right" w:pos="8931"/>
        </w:tabs>
      </w:pPr>
      <w:r>
        <w:t>Pomocí aktivační funkce</w:t>
      </w:r>
      <w:r w:rsidR="001B6DDF">
        <w:t xml:space="preserve"> </w:t>
      </w:r>
      <m:oMath>
        <m:r>
          <w:rPr>
            <w:rFonts w:ascii="Cambria Math" w:hAnsi="Cambria Math"/>
          </w:rPr>
          <m:t>f</m:t>
        </m:r>
      </m:oMath>
      <w:r>
        <w:t xml:space="preserve"> je vypočten výstup (</w:t>
      </w:r>
      <w:ins w:id="481" w:author="Ingr Jiri" w:date="2025-06-02T16:47:00Z" w16du:dateUtc="2025-06-02T14:47:00Z">
        <w:r w:rsidR="00E4193D">
          <w:t xml:space="preserve">rovnice </w:t>
        </w:r>
      </w:ins>
      <w:del w:id="482" w:author="Ingr Jiri" w:date="2025-06-02T16:47:00Z" w16du:dateUtc="2025-06-02T14:47:00Z">
        <w:r w:rsidDel="00E4193D">
          <w:delText>2.2</w:delText>
        </w:r>
      </w:del>
      <w:ins w:id="483" w:author="Ingr Jiri" w:date="2025-06-02T16:47:00Z" w16du:dateUtc="2025-06-02T14:47:00Z">
        <w:r w:rsidR="00E4193D">
          <w:fldChar w:fldCharType="begin"/>
        </w:r>
        <w:r w:rsidR="00E4193D">
          <w:instrText xml:space="preserve"> REF rovnice_2_2 \h </w:instrText>
        </w:r>
      </w:ins>
      <w:ins w:id="484" w:author="Ingr Jiri" w:date="2025-06-02T16:47:00Z" w16du:dateUtc="2025-06-02T14:47:00Z">
        <w:r w:rsidR="00E4193D">
          <w:fldChar w:fldCharType="separate"/>
        </w:r>
        <w:r w:rsidR="00E4193D">
          <w:t>2.2</w:t>
        </w:r>
        <w:r w:rsidR="00E4193D">
          <w:fldChar w:fldCharType="end"/>
        </w:r>
      </w:ins>
      <w:r>
        <w:t xml:space="preserve">), který následně může být použitý jako vstup do dalších umělých neuronů </w:t>
      </w:r>
      <w:r>
        <w:fldChar w:fldCharType="begin"/>
      </w:r>
      <w:r>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fldChar w:fldCharType="separate"/>
      </w:r>
      <w:r>
        <w:rPr>
          <w:noProof/>
        </w:rPr>
        <w:t>[3]</w:t>
      </w:r>
      <w:r>
        <w:fldChar w:fldCharType="end"/>
      </w:r>
      <w:r>
        <w:t>.</w:t>
      </w:r>
    </w:p>
    <w:p w14:paraId="1EA7E766" w14:textId="77777777" w:rsidR="006B4F18" w:rsidRDefault="006B4F18" w:rsidP="006B4F18">
      <w:pPr>
        <w:tabs>
          <w:tab w:val="center" w:pos="4536"/>
          <w:tab w:val="right" w:pos="8931"/>
        </w:tabs>
      </w:pPr>
      <w:r>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oMath>
      <w:r>
        <w:tab/>
        <w:t>(</w:t>
      </w:r>
      <w:bookmarkStart w:id="485" w:name="rovnice_2_2"/>
      <w:r>
        <w:t>2.2</w:t>
      </w:r>
      <w:bookmarkEnd w:id="485"/>
      <w:r>
        <w:t>)</w:t>
      </w:r>
    </w:p>
    <w:p w14:paraId="3B0A59A9" w14:textId="47436BEC" w:rsidR="00281220" w:rsidRDefault="00D82B79" w:rsidP="000B28F3">
      <w:pPr>
        <w:spacing w:after="80"/>
      </w:pPr>
      <w:r>
        <w:rPr>
          <w:noProof/>
        </w:rPr>
        <w:drawing>
          <wp:inline distT="0" distB="0" distL="0" distR="0" wp14:anchorId="08C41B36" wp14:editId="7BB6C0AA">
            <wp:extent cx="5759450" cy="2452370"/>
            <wp:effectExtent l="0" t="0" r="0" b="5080"/>
            <wp:docPr id="1493454234" name="Obrázek 7" descr="Obsah obrázku snímek obrazovky, diagram,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4234" name="Obrázek 7" descr="Obsah obrázku snímek obrazovky, diagram, text, řada/pruh&#10;&#10;Obsah vygenerovaný umělou inteligencí může být nesprávn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2452370"/>
                    </a:xfrm>
                    <a:prstGeom prst="rect">
                      <a:avLst/>
                    </a:prstGeom>
                    <a:noFill/>
                    <a:ln>
                      <a:noFill/>
                    </a:ln>
                  </pic:spPr>
                </pic:pic>
              </a:graphicData>
            </a:graphic>
          </wp:inline>
        </w:drawing>
      </w:r>
    </w:p>
    <w:p w14:paraId="171E89CE" w14:textId="40FBAAB1" w:rsidR="00281220" w:rsidRDefault="00281220" w:rsidP="000B28F3">
      <w:pPr>
        <w:pStyle w:val="Titulek"/>
        <w:spacing w:before="80"/>
      </w:pPr>
      <w:bookmarkStart w:id="486" w:name="_Ref188961872"/>
      <w:r w:rsidRPr="0034021A">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1</w:t>
      </w:r>
      <w:r w:rsidR="00E360BF">
        <w:rPr>
          <w:b/>
          <w:bCs w:val="0"/>
        </w:rPr>
        <w:fldChar w:fldCharType="end"/>
      </w:r>
      <w:bookmarkEnd w:id="486"/>
      <w:r>
        <w:t>: Schéma neuronu ANN (</w:t>
      </w:r>
      <w:r w:rsidR="00156280">
        <w:t xml:space="preserve">upraveno a </w:t>
      </w:r>
      <w:r>
        <w:t xml:space="preserve">převzato z </w:t>
      </w:r>
      <w:r w:rsidR="0061393B">
        <w:fldChar w:fldCharType="begin"/>
      </w:r>
      <w:r w:rsidR="0061393B">
        <w:instrText xml:space="preserve"> ADDIN EN.CITE &lt;EndNote&gt;&lt;Cite&gt;&lt;Author&gt;Buettgenbach&lt;/Author&gt;&lt;Year&gt;2021&lt;/Year&gt;&lt;RecNum&gt;5&lt;/RecNum&gt;&lt;DisplayText&gt;[4]&lt;/DisplayText&gt;&lt;record&gt;&lt;rec-number&gt;5&lt;/rec-number&gt;&lt;foreign-keys&gt;&lt;key app="EN" db-id="epv0etvs2pfr99e5xxpv5027xe05stzr22vd" timestamp="1738169154"&gt;5&lt;/key&gt;&lt;/foreign-keys&gt;&lt;ref-type name="Web Page"&gt;12&lt;/ref-type&gt;&lt;contributors&gt;&lt;authors&gt;&lt;author&gt;Maurice Henry Buettgenbach&lt;/author&gt;&lt;/authors&gt;&lt;/contributors&gt;&lt;titles&gt;&lt;title&gt;Explain like I’m five: Artificial neurons&lt;/title&gt;&lt;/titles&gt;&lt;volume&gt;&lt;style face="normal" font="default" charset="238" size="100%"&gt;2025&lt;/style&gt;&lt;/volume&gt;&lt;number&gt;&lt;style face="normal" font="default" charset="238" size="100%"&gt;25. 1.&lt;/style&gt;&lt;/number&gt;&lt;dates&gt;&lt;year&gt;2021&lt;/year&gt;&lt;/dates&gt;&lt;urls&gt;&lt;related-urls&gt;&lt;url&gt;https://towardsdatascience.com/explain-like-im-five-artificial-neurons-b7c475b56189&lt;/url&gt;&lt;/related-urls&gt;&lt;/urls&gt;&lt;/record&gt;&lt;/Cite&gt;&lt;/EndNote&gt;</w:instrText>
      </w:r>
      <w:r w:rsidR="0061393B">
        <w:fldChar w:fldCharType="separate"/>
      </w:r>
      <w:r w:rsidR="0061393B">
        <w:rPr>
          <w:noProof/>
        </w:rPr>
        <w:t>[4]</w:t>
      </w:r>
      <w:r w:rsidR="0061393B">
        <w:fldChar w:fldCharType="end"/>
      </w:r>
      <w:r>
        <w:t>)</w:t>
      </w:r>
    </w:p>
    <w:p w14:paraId="09995C69" w14:textId="20F26236" w:rsidR="00281220" w:rsidRDefault="00281220" w:rsidP="00281220">
      <w:r>
        <w:t xml:space="preserve">Trénink ANN se skládá ze tří částí. </w:t>
      </w:r>
      <w:r w:rsidR="00EE1F5A">
        <w:t xml:space="preserve">Na začátku tréninku jsou náhodně či pomocí specifických metod inicializovány biasy a vstupní váhy neuronů. </w:t>
      </w:r>
      <w:r>
        <w:t xml:space="preserve">První částí je dopředný průchod sítí (feedforward), skládající se z vrstev, kde každá obsahuje určitý počet neuronů. V případě plně propojených vrstev je každý neuron dané vrstvy svázán se všemi neurony z vrstvy předchozí. Pro ukázku je na </w:t>
      </w:r>
      <w:r w:rsidR="00B75BFC">
        <w:fldChar w:fldCharType="begin"/>
      </w:r>
      <w:r w:rsidR="00B75BFC">
        <w:instrText xml:space="preserve"> REF _Ref188962104 \h </w:instrText>
      </w:r>
      <w:r w:rsidR="00B75BFC">
        <w:fldChar w:fldCharType="separate"/>
      </w:r>
      <w:r w:rsidR="00C409DD" w:rsidRPr="0032025E">
        <w:rPr>
          <w:b/>
          <w:bCs/>
        </w:rPr>
        <w:t xml:space="preserve">Obr. </w:t>
      </w:r>
      <w:r w:rsidR="00C409DD">
        <w:rPr>
          <w:b/>
          <w:bCs/>
          <w:noProof/>
        </w:rPr>
        <w:t>2</w:t>
      </w:r>
      <w:r w:rsidR="00C409DD">
        <w:rPr>
          <w:b/>
          <w:bCs/>
        </w:rPr>
        <w:t>.</w:t>
      </w:r>
      <w:r w:rsidR="00C409DD">
        <w:rPr>
          <w:b/>
          <w:bCs/>
          <w:noProof/>
        </w:rPr>
        <w:t>2</w:t>
      </w:r>
      <w:r w:rsidR="00B75BFC">
        <w:fldChar w:fldCharType="end"/>
      </w:r>
      <w:r>
        <w:t xml:space="preserve"> zobrazen průchod plně propojenou ANN se dvěma skrytými vrstvami, </w:t>
      </w:r>
      <w:r w:rsidR="00EE1F5A">
        <w:t xml:space="preserve">které obsahují 30 neuronů </w:t>
      </w:r>
      <w:r>
        <w:t>a jednou výstupní vrstvou s</w:t>
      </w:r>
      <w:r w:rsidR="00EE1F5A">
        <w:t> 10 neurony</w:t>
      </w:r>
      <w:r>
        <w:t xml:space="preserve">. Pro obraz </w:t>
      </w:r>
      <w:r w:rsidR="00B75BFC">
        <w:t xml:space="preserve">velikosti </w:t>
      </w:r>
      <w:r>
        <w:t xml:space="preserve">28 </w:t>
      </w:r>
      <w:r w:rsidRPr="00CC0115">
        <w:t>×</w:t>
      </w:r>
      <w:r>
        <w:t xml:space="preserve"> 28 je vytvořen vstupní vektor 784 </w:t>
      </w:r>
      <w:r w:rsidRPr="00CC0115">
        <w:t>×</w:t>
      </w:r>
      <w:r>
        <w:t xml:space="preserve"> 1, vstupní vrstva má tudíž 784 hodnot. Ty vstupují do vrstvy, kde je rovnicí (</w:t>
      </w:r>
      <w:ins w:id="487" w:author="Ingr Jiri" w:date="2025-06-02T16:47:00Z" w16du:dateUtc="2025-06-02T14:47:00Z">
        <w:r w:rsidR="00E4193D">
          <w:fldChar w:fldCharType="begin"/>
        </w:r>
        <w:r w:rsidR="00E4193D">
          <w:instrText xml:space="preserve"> REF rovnice_2_1 \h </w:instrText>
        </w:r>
      </w:ins>
      <w:ins w:id="488" w:author="Ingr Jiri" w:date="2025-06-02T16:47:00Z" w16du:dateUtc="2025-06-02T14:47:00Z">
        <w:r w:rsidR="00E4193D">
          <w:fldChar w:fldCharType="separate"/>
        </w:r>
        <w:r w:rsidR="00E4193D">
          <w:t>2.1</w:t>
        </w:r>
        <w:r w:rsidR="00E4193D">
          <w:fldChar w:fldCharType="end"/>
        </w:r>
      </w:ins>
      <w:del w:id="489" w:author="Ingr Jiri" w:date="2025-06-02T16:47:00Z" w16du:dateUtc="2025-06-02T14:47:00Z">
        <w:r w:rsidDel="00E4193D">
          <w:delText>2.1</w:delText>
        </w:r>
      </w:del>
      <w:r>
        <w:t xml:space="preserve">) vypočítána hodnota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t xml:space="preserve"> pro každý neuron a následně se pomocí</w:t>
      </w:r>
      <w:r w:rsidR="00B75BFC">
        <w:t xml:space="preserve"> </w:t>
      </w:r>
      <w:r w:rsidR="00B75BFC">
        <w:lastRenderedPageBreak/>
        <w:t>aktivační funkce</w:t>
      </w:r>
      <w:r>
        <w:t xml:space="preserve"> (</w:t>
      </w:r>
      <w:ins w:id="490" w:author="Ingr Jiri" w:date="2025-06-02T16:46:00Z" w16du:dateUtc="2025-06-02T14:46:00Z">
        <w:r w:rsidR="00E4193D">
          <w:t xml:space="preserve">rovnice </w:t>
        </w:r>
        <w:r w:rsidR="00E4193D">
          <w:fldChar w:fldCharType="begin"/>
        </w:r>
        <w:r w:rsidR="00E4193D">
          <w:instrText xml:space="preserve"> REF rovnice_2_2 \h </w:instrText>
        </w:r>
      </w:ins>
      <w:ins w:id="491" w:author="Ingr Jiri" w:date="2025-06-02T16:46:00Z" w16du:dateUtc="2025-06-02T14:46:00Z">
        <w:r w:rsidR="00E4193D">
          <w:fldChar w:fldCharType="separate"/>
        </w:r>
        <w:r w:rsidR="00E4193D">
          <w:t>2.2</w:t>
        </w:r>
        <w:r w:rsidR="00E4193D">
          <w:fldChar w:fldCharType="end"/>
        </w:r>
      </w:ins>
      <w:del w:id="492" w:author="Ingr Jiri" w:date="2025-06-02T16:46:00Z" w16du:dateUtc="2025-06-02T14:46:00Z">
        <w:r w:rsidDel="00E4193D">
          <w:delText>2.2</w:delText>
        </w:r>
      </w:del>
      <w:r>
        <w:t xml:space="preserve">) získá výstupní hodnota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Každá tato hodnota je použita jako vstup do všech neuronů následující vrstvy (</w:t>
      </w:r>
      <w:r w:rsidR="00B75BFC">
        <w:fldChar w:fldCharType="begin"/>
      </w:r>
      <w:r w:rsidR="00B75BFC">
        <w:instrText xml:space="preserve"> REF _Ref188962104 \h </w:instrText>
      </w:r>
      <w:r w:rsidR="00B75BFC">
        <w:fldChar w:fldCharType="separate"/>
      </w:r>
      <w:r w:rsidR="00C409DD" w:rsidRPr="0032025E">
        <w:rPr>
          <w:b/>
          <w:bCs/>
        </w:rPr>
        <w:t xml:space="preserve">Obr. </w:t>
      </w:r>
      <w:r w:rsidR="00C409DD">
        <w:rPr>
          <w:b/>
          <w:bCs/>
          <w:noProof/>
        </w:rPr>
        <w:t>2</w:t>
      </w:r>
      <w:r w:rsidR="00C409DD">
        <w:rPr>
          <w:b/>
          <w:bCs/>
        </w:rPr>
        <w:t>.</w:t>
      </w:r>
      <w:r w:rsidR="00C409DD">
        <w:rPr>
          <w:b/>
          <w:bCs/>
          <w:noProof/>
        </w:rPr>
        <w:t>2</w:t>
      </w:r>
      <w:r w:rsidR="00B75BFC">
        <w:fldChar w:fldCharType="end"/>
      </w:r>
      <w:r>
        <w:t xml:space="preserve">)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p>
    <w:p w14:paraId="5B7AE0F0" w14:textId="2D3F4AD5" w:rsidR="00281220" w:rsidRDefault="000B28F3" w:rsidP="000B28F3">
      <w:pPr>
        <w:keepNext/>
        <w:spacing w:after="80"/>
        <w:jc w:val="center"/>
      </w:pPr>
      <w:r>
        <w:rPr>
          <w:noProof/>
        </w:rPr>
        <w:drawing>
          <wp:inline distT="0" distB="0" distL="0" distR="0" wp14:anchorId="5544752B" wp14:editId="1A31E47B">
            <wp:extent cx="5759450" cy="3481070"/>
            <wp:effectExtent l="0" t="0" r="0" b="5080"/>
            <wp:docPr id="1973637061" name="Obrázek 8" descr="Obsah obrázku snímek obrazovky, diagram, řada/pruh, tex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37061" name="Obrázek 8" descr="Obsah obrázku snímek obrazovky, diagram, řada/pruh, text&#10;&#10;Obsah vygenerovaný umělou inteligencí může být nesprávn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3481070"/>
                    </a:xfrm>
                    <a:prstGeom prst="rect">
                      <a:avLst/>
                    </a:prstGeom>
                    <a:noFill/>
                    <a:ln>
                      <a:noFill/>
                    </a:ln>
                  </pic:spPr>
                </pic:pic>
              </a:graphicData>
            </a:graphic>
          </wp:inline>
        </w:drawing>
      </w:r>
    </w:p>
    <w:p w14:paraId="14144B41" w14:textId="0CF5FD55" w:rsidR="00281220" w:rsidRDefault="00281220" w:rsidP="000B28F3">
      <w:pPr>
        <w:pStyle w:val="Titulek"/>
        <w:spacing w:before="80"/>
        <w:jc w:val="left"/>
      </w:pPr>
      <w:bookmarkStart w:id="493" w:name="_Ref188962104"/>
      <w:r w:rsidRPr="0032025E">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2</w:t>
      </w:r>
      <w:r w:rsidR="00E360BF">
        <w:rPr>
          <w:b/>
          <w:bCs w:val="0"/>
        </w:rPr>
        <w:fldChar w:fldCharType="end"/>
      </w:r>
      <w:bookmarkEnd w:id="493"/>
      <w:r>
        <w:t>:</w:t>
      </w:r>
      <w:r>
        <w:rPr>
          <w:noProof/>
        </w:rPr>
        <w:t xml:space="preserve"> Schéma umělé neuronové sítě (převzato a upraveno z </w:t>
      </w:r>
      <w:r w:rsidR="0022316E">
        <w:rPr>
          <w:noProof/>
        </w:rPr>
        <w:fldChar w:fldCharType="begin"/>
      </w:r>
      <w:r w:rsidR="0022316E">
        <w:rPr>
          <w:noProof/>
        </w:rPr>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rPr>
          <w:noProof/>
        </w:rPr>
        <w:fldChar w:fldCharType="separate"/>
      </w:r>
      <w:r w:rsidR="0022316E">
        <w:rPr>
          <w:noProof/>
        </w:rPr>
        <w:t>[3]</w:t>
      </w:r>
      <w:r w:rsidR="0022316E">
        <w:rPr>
          <w:noProof/>
        </w:rPr>
        <w:fldChar w:fldCharType="end"/>
      </w:r>
      <w:r>
        <w:rPr>
          <w:noProof/>
        </w:rPr>
        <w:t>)</w:t>
      </w:r>
    </w:p>
    <w:p w14:paraId="6997BDF3" w14:textId="62143C1C" w:rsidR="00281220" w:rsidRDefault="00281220" w:rsidP="00281220">
      <w:r>
        <w:t xml:space="preserve">Ve druhém kroku zvaném zpětná propagace (backpropagation) je použita ztrátová funkce, která vypočítá chybu výstupní vrstvy oproti předpokládanému správnému výstupu. Následně je zpětně dopočítáno, jak se chyba šíří při průchodu neuronovou sítí a pro každý bias a váhu neuronů </w:t>
      </w:r>
      <w:r w:rsidR="00E8659F">
        <w:t xml:space="preserve">všech vrstev </w:t>
      </w:r>
      <w:r>
        <w:t xml:space="preserve">je navržena změna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p>
    <w:p w14:paraId="7D5EFC19" w14:textId="25BE2808" w:rsidR="00281220" w:rsidRPr="006E4755" w:rsidRDefault="00281220" w:rsidP="00281220">
      <w:r>
        <w:t xml:space="preserve">V posledním kroku jsou aktualizovány </w:t>
      </w:r>
      <w:r w:rsidR="00E8659F">
        <w:t>biasy</w:t>
      </w:r>
      <w:r>
        <w:t xml:space="preserve"> a v</w:t>
      </w:r>
      <w:r w:rsidR="00E8659F">
        <w:t>á</w:t>
      </w:r>
      <w:r>
        <w:t>h</w:t>
      </w:r>
      <w:r w:rsidR="00E8659F">
        <w:t>y</w:t>
      </w:r>
      <w:r>
        <w:t xml:space="preserve"> neuronů tak, aby hodnota ztrátové funkce byla co nejnižší, tím se dosáhne </w:t>
      </w:r>
      <w:r w:rsidR="00B84986">
        <w:t xml:space="preserve">optimální </w:t>
      </w:r>
      <w:r>
        <w:t xml:space="preserve">funkce modelu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p>
    <w:p w14:paraId="3FFA4FB5" w14:textId="77777777" w:rsidR="00281220" w:rsidRDefault="00281220" w:rsidP="00281220">
      <w:pPr>
        <w:pStyle w:val="Nadpis2"/>
      </w:pPr>
      <w:bookmarkStart w:id="494" w:name="_Toc199797204"/>
      <w:r>
        <w:t>Konvoluční neuronové sítě</w:t>
      </w:r>
      <w:bookmarkEnd w:id="494"/>
    </w:p>
    <w:p w14:paraId="3F5F1550" w14:textId="48466DCB" w:rsidR="00BE3285" w:rsidRDefault="00281220" w:rsidP="00BE3285">
      <w:r>
        <w:t xml:space="preserve">Nedostatkem ANN je její plochý vstup ve formě vektoru, </w:t>
      </w:r>
      <w:r w:rsidR="000B28F3">
        <w:t>což způsobuje, že</w:t>
      </w:r>
      <w:r>
        <w:t xml:space="preserve"> neuronová síť není schopna zohlednit prostorové upořádání vstupního obrazu. Problémem ANN algoritmu je i její vysoká propojenost, kvůli které při použití vstupů s větším rozlišením vznikají obrovské matice s hodnotami vah. To řeší přístup konvoluční neuronové sítě (CNN), kter</w:t>
      </w:r>
      <w:r w:rsidR="00DD3B4C">
        <w:t>á</w:t>
      </w:r>
      <w:r>
        <w:t xml:space="preserve"> </w:t>
      </w:r>
      <w:r w:rsidR="00A2062E">
        <w:t>na rozdíl od ANN pracuje se vstupem ve formě vícerozměrného tenzoru (</w:t>
      </w:r>
      <w:r w:rsidR="00A2062E" w:rsidRPr="00A2062E">
        <w:t>např. výšky, šířky a počtu kanálů) a tím zachovává prostorové uspořádání dat</w:t>
      </w:r>
      <w:r>
        <w:t>. Na rozdíl od předchozího</w:t>
      </w:r>
      <w:r w:rsidR="00D14765">
        <w:t xml:space="preserve"> přístupu</w:t>
      </w:r>
      <w:r w:rsidR="006B4F18">
        <w:t>,</w:t>
      </w:r>
      <w:r>
        <w:t xml:space="preserve"> neurony v CNN nejsou plně propojeny, ale mají vazbu pouze s několika prostorově blízkými hodnotami v předchozí vrstvě.</w:t>
      </w:r>
      <w:r w:rsidR="00C47D04" w:rsidRPr="00C47D04">
        <w:t xml:space="preserve"> </w:t>
      </w:r>
      <w:bookmarkStart w:id="495" w:name="_Hlk196826012"/>
      <w:r w:rsidR="005A24BD">
        <w:t xml:space="preserve">Namísto skalárního součinu s vektorem hodnot v ANN (rovnice </w:t>
      </w:r>
      <w:ins w:id="496" w:author="Ingr Jiri" w:date="2025-06-02T16:47:00Z" w16du:dateUtc="2025-06-02T14:47:00Z">
        <w:r w:rsidR="00E4193D">
          <w:fldChar w:fldCharType="begin"/>
        </w:r>
        <w:r w:rsidR="00E4193D">
          <w:instrText xml:space="preserve"> REF rovnice_2_1 \h </w:instrText>
        </w:r>
      </w:ins>
      <w:ins w:id="497" w:author="Ingr Jiri" w:date="2025-06-02T16:47:00Z" w16du:dateUtc="2025-06-02T14:47:00Z">
        <w:r w:rsidR="00E4193D">
          <w:fldChar w:fldCharType="separate"/>
        </w:r>
        <w:r w:rsidR="00E4193D">
          <w:t>2.1</w:t>
        </w:r>
        <w:r w:rsidR="00E4193D">
          <w:fldChar w:fldCharType="end"/>
        </w:r>
      </w:ins>
      <w:del w:id="498" w:author="Ingr Jiri" w:date="2025-06-02T16:47:00Z" w16du:dateUtc="2025-06-02T14:47:00Z">
        <w:r w:rsidR="005A24BD" w:rsidDel="00E4193D">
          <w:delText>2.1</w:delText>
        </w:r>
      </w:del>
      <w:r w:rsidR="005A24BD">
        <w:t xml:space="preserve">) je zde </w:t>
      </w:r>
      <w:r w:rsidR="005A24BD">
        <w:lastRenderedPageBreak/>
        <w:t xml:space="preserve">provedena konvoluce </w:t>
      </w:r>
      <w:r w:rsidR="00C47D04">
        <w:t>vstupního vektoru s maticemi hodnot</w:t>
      </w:r>
      <w:bookmarkEnd w:id="495"/>
      <w:r w:rsidR="00C47D04">
        <w:t xml:space="preserve">, které se v tomto případě nazývají filtry či jádra. </w:t>
      </w:r>
      <w:r>
        <w:t>Ty mají</w:t>
      </w:r>
      <w:r w:rsidR="006B4F18">
        <w:t xml:space="preserve"> obvykle</w:t>
      </w:r>
      <w:r>
        <w:t xml:space="preserve"> čtvercový tvar s obvyklými velikostmi stran mezi 1 a 11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r w:rsidR="00144946">
        <w:t xml:space="preserve"> </w:t>
      </w:r>
      <w:r w:rsidR="00BE3285" w:rsidRPr="00BE3285">
        <w:t>Výstup z konvoluční vrstvy se počítá pomocí diskrétní konvoluce, která se ve dvou d</w:t>
      </w:r>
      <w:r w:rsidR="00BE3285">
        <w:t>imenzích formálně zapisuje ja</w:t>
      </w:r>
      <w:r w:rsidR="00313461">
        <w:t>ko</w:t>
      </w:r>
      <w:r w:rsidR="005A24BD">
        <w:t xml:space="preserve"> (rovnice </w:t>
      </w:r>
      <w:ins w:id="499" w:author="Ingr Jiri" w:date="2025-06-02T16:46:00Z" w16du:dateUtc="2025-06-02T14:46:00Z">
        <w:r w:rsidR="00E4193D">
          <w:fldChar w:fldCharType="begin"/>
        </w:r>
        <w:r w:rsidR="00E4193D">
          <w:instrText xml:space="preserve"> REF rovnice_2_3 \h </w:instrText>
        </w:r>
      </w:ins>
      <w:ins w:id="500" w:author="Ingr Jiri" w:date="2025-06-02T16:46:00Z" w16du:dateUtc="2025-06-02T14:46:00Z">
        <w:r w:rsidR="00E4193D">
          <w:fldChar w:fldCharType="separate"/>
        </w:r>
        <w:r w:rsidR="00E4193D">
          <w:t>2.3</w:t>
        </w:r>
        <w:r w:rsidR="00E4193D">
          <w:fldChar w:fldCharType="end"/>
        </w:r>
      </w:ins>
      <w:del w:id="501" w:author="Ingr Jiri" w:date="2025-06-02T16:46:00Z" w16du:dateUtc="2025-06-02T14:46:00Z">
        <w:r w:rsidR="005A24BD" w:rsidDel="00E4193D">
          <w:delText>2.3</w:delText>
        </w:r>
      </w:del>
      <w:r w:rsidR="005A24BD">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313461" w14:paraId="019B4737" w14:textId="77777777" w:rsidTr="00313461">
        <w:trPr>
          <w:trHeight w:val="933"/>
        </w:trPr>
        <w:tc>
          <w:tcPr>
            <w:tcW w:w="7933" w:type="dxa"/>
            <w:vAlign w:val="center"/>
          </w:tcPr>
          <w:p w14:paraId="67FFB98D" w14:textId="0E2CDD96" w:rsidR="00313461" w:rsidRDefault="00000000" w:rsidP="00313461">
            <w:pPr>
              <w:jc w:val="center"/>
            </w:pPr>
            <m:oMathPara>
              <m:oMath>
                <m:d>
                  <m:dPr>
                    <m:ctrlPr>
                      <w:rPr>
                        <w:rFonts w:ascii="Cambria Math" w:hAnsi="Cambria Math"/>
                        <w:i/>
                      </w:rPr>
                    </m:ctrlPr>
                  </m:dPr>
                  <m:e>
                    <m:r>
                      <w:rPr>
                        <w:rFonts w:ascii="Cambria Math" w:hAnsi="Cambria Math"/>
                      </w:rPr>
                      <m:t>f*h</m:t>
                    </m:r>
                  </m:e>
                </m:d>
                <m:d>
                  <m:dPr>
                    <m:ctrlPr>
                      <w:rPr>
                        <w:rFonts w:ascii="Cambria Math" w:hAnsi="Cambria Math"/>
                        <w:i/>
                      </w:rPr>
                    </m:ctrlPr>
                  </m:dPr>
                  <m:e>
                    <m:r>
                      <w:rPr>
                        <w:rFonts w:ascii="Cambria Math" w:hAnsi="Cambria Math"/>
                      </w:rPr>
                      <m:t>x, y</m:t>
                    </m:r>
                  </m:e>
                </m:d>
                <m:r>
                  <w:rPr>
                    <w:rFonts w:ascii="Cambria Math" w:hAnsi="Cambria Math"/>
                  </w:rPr>
                  <m:t>=</m:t>
                </m:r>
                <m:nary>
                  <m:naryPr>
                    <m:chr m:val="∑"/>
                    <m:limLoc m:val="undOvr"/>
                    <m:ctrlPr>
                      <w:rPr>
                        <w:rFonts w:ascii="Cambria Math" w:hAnsi="Cambria Math"/>
                        <w:i/>
                      </w:rPr>
                    </m:ctrlPr>
                  </m:naryPr>
                  <m:sub>
                    <m:r>
                      <w:rPr>
                        <w:rFonts w:ascii="Cambria Math" w:hAnsi="Cambria Math"/>
                      </w:rPr>
                      <m:t>i=-k</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j=-k</m:t>
                        </m:r>
                      </m:sub>
                      <m:sup>
                        <m:r>
                          <w:rPr>
                            <w:rFonts w:ascii="Cambria Math" w:hAnsi="Cambria Math"/>
                          </w:rPr>
                          <m:t>k</m:t>
                        </m:r>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∙h(i, j)</m:t>
                        </m:r>
                      </m:e>
                    </m:nary>
                  </m:e>
                </m:nary>
                <m:r>
                  <w:rPr>
                    <w:rFonts w:ascii="Cambria Math" w:hAnsi="Cambria Math"/>
                  </w:rPr>
                  <m:t>,</m:t>
                </m:r>
              </m:oMath>
            </m:oMathPara>
          </w:p>
        </w:tc>
        <w:tc>
          <w:tcPr>
            <w:tcW w:w="1127" w:type="dxa"/>
            <w:vAlign w:val="center"/>
          </w:tcPr>
          <w:p w14:paraId="587E554D" w14:textId="0CD348CA" w:rsidR="00313461" w:rsidRDefault="00313461" w:rsidP="00313461">
            <w:pPr>
              <w:jc w:val="right"/>
            </w:pPr>
            <w:r>
              <w:t>(</w:t>
            </w:r>
            <w:bookmarkStart w:id="502" w:name="rovnice_2_3"/>
            <w:r>
              <w:t>2.3</w:t>
            </w:r>
            <w:bookmarkEnd w:id="502"/>
            <w:r>
              <w:t>)</w:t>
            </w:r>
          </w:p>
        </w:tc>
      </w:tr>
    </w:tbl>
    <w:p w14:paraId="3E5016B9" w14:textId="1422993C" w:rsidR="00313461" w:rsidRPr="00BE3285" w:rsidRDefault="00313461" w:rsidP="00BE3285">
      <w:r>
        <w:t xml:space="preserve">kde </w:t>
      </w:r>
      <m:oMath>
        <m:r>
          <w:rPr>
            <w:rFonts w:ascii="Cambria Math" w:hAnsi="Cambria Math"/>
          </w:rPr>
          <m:t>f</m:t>
        </m:r>
      </m:oMath>
      <w:r>
        <w:t xml:space="preserve"> je vstupní obraz, </w:t>
      </w:r>
      <m:oMath>
        <m:r>
          <w:rPr>
            <w:rFonts w:ascii="Cambria Math" w:hAnsi="Cambria Math"/>
          </w:rPr>
          <m:t>h</m:t>
        </m:r>
      </m:oMath>
      <w:r>
        <w:t xml:space="preserve"> značí konvoluční jádro</w:t>
      </w:r>
      <w:r w:rsidR="00855D2F">
        <w:t xml:space="preserve"> </w:t>
      </w:r>
      <w:r>
        <w:t xml:space="preserve">a </w:t>
      </w:r>
      <m:oMath>
        <m:r>
          <w:rPr>
            <w:rFonts w:ascii="Cambria Math" w:hAnsi="Cambria Math"/>
          </w:rPr>
          <m:t>(f*h)</m:t>
        </m:r>
      </m:oMath>
      <w:r>
        <w:t xml:space="preserve"> je výsledná mapa příznaků.</w:t>
      </w:r>
    </w:p>
    <w:p w14:paraId="5DA5B57B" w14:textId="75A8FE24" w:rsidR="00281220" w:rsidRDefault="00946F06" w:rsidP="00281220">
      <w:r>
        <w:t>Při výpočtu hodnot, které jsou vstupem do následující vrstvy</w:t>
      </w:r>
      <w:r w:rsidR="00281220">
        <w:t xml:space="preserve"> se použije mapa </w:t>
      </w:r>
      <w:r w:rsidR="00312EE9">
        <w:t>příznaků</w:t>
      </w:r>
      <w:r w:rsidR="00E42937">
        <w:t xml:space="preserve"> předchozí vrstvy a provede se výpočet konvoluce</w:t>
      </w:r>
      <w:r w:rsidR="00281220">
        <w:t>. Každá hodnota následující vrstvy (</w:t>
      </w:r>
      <w:r w:rsidR="00D3099E">
        <w:t xml:space="preserve">tyrkysová na </w:t>
      </w:r>
      <w:r w:rsidR="00D3099E">
        <w:fldChar w:fldCharType="begin"/>
      </w:r>
      <w:r w:rsidR="00D3099E">
        <w:instrText xml:space="preserve"> REF _Ref188962207 \h </w:instrText>
      </w:r>
      <w:r w:rsidR="00D3099E">
        <w:fldChar w:fldCharType="separate"/>
      </w:r>
      <w:r w:rsidR="00C409DD" w:rsidRPr="00370CDC">
        <w:rPr>
          <w:b/>
          <w:bCs/>
        </w:rPr>
        <w:t xml:space="preserve">Obr. </w:t>
      </w:r>
      <w:r w:rsidR="00C409DD">
        <w:rPr>
          <w:b/>
          <w:bCs/>
          <w:noProof/>
        </w:rPr>
        <w:t>2</w:t>
      </w:r>
      <w:r w:rsidR="00C409DD">
        <w:rPr>
          <w:b/>
          <w:bCs/>
        </w:rPr>
        <w:t>.</w:t>
      </w:r>
      <w:r w:rsidR="00C409DD">
        <w:rPr>
          <w:b/>
          <w:bCs/>
          <w:noProof/>
        </w:rPr>
        <w:t>3</w:t>
      </w:r>
      <w:r w:rsidR="00D3099E">
        <w:fldChar w:fldCharType="end"/>
      </w:r>
      <w:r w:rsidR="00281220">
        <w:t xml:space="preserve">) je vytvořena konvolucí několika hodnot mapy </w:t>
      </w:r>
      <w:r w:rsidR="00312EE9">
        <w:t>příznaků</w:t>
      </w:r>
      <w:r w:rsidR="00281220">
        <w:t xml:space="preserve"> z pře</w:t>
      </w:r>
      <w:r>
        <w:t>d</w:t>
      </w:r>
      <w:r w:rsidR="00281220">
        <w:t>chozí vrstvy (</w:t>
      </w:r>
      <w:r w:rsidR="00D3099E">
        <w:t xml:space="preserve">modrá na </w:t>
      </w:r>
      <w:r w:rsidR="00D3099E">
        <w:fldChar w:fldCharType="begin"/>
      </w:r>
      <w:r w:rsidR="00D3099E">
        <w:instrText xml:space="preserve"> REF _Ref188962207 \h </w:instrText>
      </w:r>
      <w:r w:rsidR="00D3099E">
        <w:fldChar w:fldCharType="separate"/>
      </w:r>
      <w:r w:rsidR="00C409DD" w:rsidRPr="00370CDC">
        <w:rPr>
          <w:b/>
          <w:bCs/>
        </w:rPr>
        <w:t xml:space="preserve">Obr. </w:t>
      </w:r>
      <w:r w:rsidR="00C409DD">
        <w:rPr>
          <w:b/>
          <w:bCs/>
          <w:noProof/>
        </w:rPr>
        <w:t>2</w:t>
      </w:r>
      <w:r w:rsidR="00C409DD">
        <w:rPr>
          <w:b/>
          <w:bCs/>
        </w:rPr>
        <w:t>.</w:t>
      </w:r>
      <w:r w:rsidR="00C409DD">
        <w:rPr>
          <w:b/>
          <w:bCs/>
          <w:noProof/>
        </w:rPr>
        <w:t>3</w:t>
      </w:r>
      <w:r w:rsidR="00D3099E">
        <w:fldChar w:fldCharType="end"/>
      </w:r>
      <w:r w:rsidR="00281220">
        <w:t xml:space="preserve">), které jsou váženy a upravovány pomocí </w:t>
      </w:r>
      <w:r w:rsidR="00767616">
        <w:t>příslušných</w:t>
      </w:r>
      <w:r w:rsidR="00281220">
        <w:t xml:space="preserve"> vah a biasů filtru, nastavených v průběhu trén</w:t>
      </w:r>
      <w:r w:rsidR="00767616">
        <w:t>ování</w:t>
      </w:r>
      <w:r w:rsidR="00281220">
        <w:t xml:space="preserve"> modelu. </w:t>
      </w:r>
      <w:r w:rsidR="00013A8B">
        <w:t>Na</w:t>
      </w:r>
      <w:r w:rsidR="00AB102F" w:rsidRPr="00AB102F">
        <w:t xml:space="preserve"> jedn</w:t>
      </w:r>
      <w:r w:rsidR="00013A8B">
        <w:t>u</w:t>
      </w:r>
      <w:r w:rsidR="00AB102F" w:rsidRPr="00AB102F">
        <w:t xml:space="preserve"> vrstv</w:t>
      </w:r>
      <w:r w:rsidR="00013A8B">
        <w:t>u</w:t>
      </w:r>
      <w:r w:rsidR="00AB102F" w:rsidRPr="00AB102F">
        <w:t xml:space="preserve"> může být zároveň aplikováno více filtrů, přičemž každý z nich extrahuje jiný typ příznaků. Výsledkem je vícerozměrn</w:t>
      </w:r>
      <w:r w:rsidR="00AB102F">
        <w:t>á</w:t>
      </w:r>
      <w:r w:rsidR="00AB102F" w:rsidRPr="00AB102F">
        <w:t xml:space="preserve"> výstupní struktur</w:t>
      </w:r>
      <w:r w:rsidR="00AB102F">
        <w:t>a</w:t>
      </w:r>
      <w:r w:rsidR="00AB102F" w:rsidRPr="00AB102F">
        <w:t xml:space="preserve"> dané vrstvy, reprezentova</w:t>
      </w:r>
      <w:r w:rsidR="00AB102F">
        <w:t>ná</w:t>
      </w:r>
      <w:r w:rsidR="00AB102F" w:rsidRPr="00AB102F">
        <w:t xml:space="preserve"> </w:t>
      </w:r>
      <w:r w:rsidR="00AB102F">
        <w:t>formou</w:t>
      </w:r>
      <w:r w:rsidR="00AB102F" w:rsidRPr="00AB102F">
        <w:t xml:space="preserve"> tenzoru.</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rsidR="00281220">
        <w:t xml:space="preserve">. </w:t>
      </w:r>
    </w:p>
    <w:p w14:paraId="39300BC6" w14:textId="7380770C" w:rsidR="00281220" w:rsidRDefault="00281220" w:rsidP="00281220">
      <w:pPr>
        <w:keepNext/>
        <w:jc w:val="center"/>
      </w:pPr>
      <w:r w:rsidRPr="00370CDC">
        <w:rPr>
          <w:noProof/>
          <w:lang w:eastAsia="cs-CZ"/>
        </w:rPr>
        <w:drawing>
          <wp:inline distT="0" distB="0" distL="0" distR="0" wp14:anchorId="3BE1C55F" wp14:editId="5F5DA9BF">
            <wp:extent cx="1080000" cy="1161253"/>
            <wp:effectExtent l="0" t="0" r="6350" b="1270"/>
            <wp:docPr id="989877310"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1596" name="Obrázek 1" descr="Obsah obrázku kostka, design&#10;&#10;Popis byl vytvořen automaticky"/>
                    <pic:cNvPicPr/>
                  </pic:nvPicPr>
                  <pic:blipFill rotWithShape="1">
                    <a:blip r:embed="rId10"/>
                    <a:srcRect l="13836" t="4815" r="5912" b="3411"/>
                    <a:stretch/>
                  </pic:blipFill>
                  <pic:spPr bwMode="auto">
                    <a:xfrm>
                      <a:off x="0" y="0"/>
                      <a:ext cx="1080000" cy="11612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370CDC">
        <w:rPr>
          <w:noProof/>
          <w:lang w:eastAsia="cs-CZ"/>
        </w:rPr>
        <w:drawing>
          <wp:inline distT="0" distB="0" distL="0" distR="0" wp14:anchorId="2745F53B" wp14:editId="41DDA10A">
            <wp:extent cx="1080000" cy="1143334"/>
            <wp:effectExtent l="0" t="0" r="6350" b="0"/>
            <wp:docPr id="1489158757"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4918" name="Obrázek 1" descr="Obsah obrázku kostka, design&#10;&#10;Popis byl vytvořen automaticky"/>
                    <pic:cNvPicPr/>
                  </pic:nvPicPr>
                  <pic:blipFill rotWithShape="1">
                    <a:blip r:embed="rId11"/>
                    <a:srcRect l="11358" t="2905" r="8642" b="6534"/>
                    <a:stretch/>
                  </pic:blipFill>
                  <pic:spPr bwMode="auto">
                    <a:xfrm>
                      <a:off x="0" y="0"/>
                      <a:ext cx="1080000" cy="114333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370CDC">
        <w:rPr>
          <w:noProof/>
          <w:lang w:eastAsia="cs-CZ"/>
        </w:rPr>
        <w:drawing>
          <wp:inline distT="0" distB="0" distL="0" distR="0" wp14:anchorId="6E77D6D8" wp14:editId="067A10FC">
            <wp:extent cx="1080000" cy="1173913"/>
            <wp:effectExtent l="0" t="0" r="6350" b="7620"/>
            <wp:docPr id="665696340"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90832" name="Obrázek 1" descr="Obsah obrázku kostka, design&#10;&#10;Popis byl vytvořen automaticky"/>
                    <pic:cNvPicPr/>
                  </pic:nvPicPr>
                  <pic:blipFill rotWithShape="1">
                    <a:blip r:embed="rId12"/>
                    <a:srcRect l="9902" r="6190" b="4110"/>
                    <a:stretch/>
                  </pic:blipFill>
                  <pic:spPr bwMode="auto">
                    <a:xfrm>
                      <a:off x="0" y="0"/>
                      <a:ext cx="1080000" cy="117391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370CDC">
        <w:rPr>
          <w:noProof/>
          <w:lang w:eastAsia="cs-CZ"/>
        </w:rPr>
        <w:drawing>
          <wp:inline distT="0" distB="0" distL="0" distR="0" wp14:anchorId="13EA5869" wp14:editId="204E64DA">
            <wp:extent cx="1080000" cy="1170841"/>
            <wp:effectExtent l="0" t="0" r="6350" b="0"/>
            <wp:docPr id="1807944628"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05218" name="Obrázek 1" descr="Obsah obrázku kostka, design&#10;&#10;Popis byl vytvořen automaticky"/>
                    <pic:cNvPicPr/>
                  </pic:nvPicPr>
                  <pic:blipFill rotWithShape="1">
                    <a:blip r:embed="rId13"/>
                    <a:srcRect l="11035" t="3212" r="8445" b="3657"/>
                    <a:stretch/>
                  </pic:blipFill>
                  <pic:spPr bwMode="auto">
                    <a:xfrm>
                      <a:off x="0" y="0"/>
                      <a:ext cx="1080000" cy="1170841"/>
                    </a:xfrm>
                    <a:prstGeom prst="rect">
                      <a:avLst/>
                    </a:prstGeom>
                    <a:ln>
                      <a:noFill/>
                    </a:ln>
                    <a:extLst>
                      <a:ext uri="{53640926-AAD7-44D8-BBD7-CCE9431645EC}">
                        <a14:shadowObscured xmlns:a14="http://schemas.microsoft.com/office/drawing/2010/main"/>
                      </a:ext>
                    </a:extLst>
                  </pic:spPr>
                </pic:pic>
              </a:graphicData>
            </a:graphic>
          </wp:inline>
        </w:drawing>
      </w:r>
    </w:p>
    <w:p w14:paraId="034072F1" w14:textId="603285F2" w:rsidR="00281220" w:rsidRDefault="00281220" w:rsidP="00281220">
      <w:pPr>
        <w:pStyle w:val="Titulek"/>
        <w:jc w:val="left"/>
      </w:pPr>
      <w:bookmarkStart w:id="503" w:name="_Ref188962207"/>
      <w:r w:rsidRPr="00370CDC">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3</w:t>
      </w:r>
      <w:r w:rsidR="00E360BF">
        <w:rPr>
          <w:b/>
          <w:bCs w:val="0"/>
        </w:rPr>
        <w:fldChar w:fldCharType="end"/>
      </w:r>
      <w:bookmarkEnd w:id="503"/>
      <w:r>
        <w:t xml:space="preserve">: Schéma použití filtru na mapu </w:t>
      </w:r>
      <w:r w:rsidR="00312EE9">
        <w:t>příznaků</w:t>
      </w:r>
      <w:r>
        <w:t xml:space="preserve"> (upraveno a převzato z </w:t>
      </w:r>
      <w:r w:rsidR="0037336B">
        <w:fldChar w:fldCharType="begin"/>
      </w:r>
      <w:r w:rsidR="0037336B">
        <w:instrText xml:space="preserve"> ADDIN EN.CITE &lt;EndNote&gt;&lt;Cite&gt;&lt;Author&gt;vdumoulin&lt;/Author&gt;&lt;Year&gt;2016&lt;/Year&gt;&lt;RecNum&gt;6&lt;/RecNum&gt;&lt;DisplayText&gt;[5]&lt;/DisplayText&gt;&lt;record&gt;&lt;rec-number&gt;6&lt;/rec-number&gt;&lt;foreign-keys&gt;&lt;key app="EN" db-id="epv0etvs2pfr99e5xxpv5027xe05stzr22vd" timestamp="1738174295"&gt;6&lt;/key&gt;&lt;/foreign-keys&gt;&lt;ref-type name="Web Page"&gt;12&lt;/ref-type&gt;&lt;contributors&gt;&lt;authors&gt;&lt;author&gt;vdumoulin&lt;/author&gt;&lt;/authors&gt;&lt;/contributors&gt;&lt;titles&gt;&lt;title&gt;conv_arithmetic&lt;/title&gt;&lt;/titles&gt;&lt;volume&gt;&lt;style face="normal" font="default" charset="238" size="100%"&gt;2025&lt;/style&gt;&lt;/volume&gt;&lt;number&gt;&lt;style face="normal" font="default" charset="238" size="100%"&gt;27.1.&lt;/style&gt;&lt;/number&gt;&lt;dates&gt;&lt;year&gt;&lt;style face="normal" font="default" charset="238" size="100%"&gt;2016&lt;/style&gt;&lt;/year&gt;&lt;/dates&gt;&lt;urls&gt;&lt;related-urls&gt;&lt;url&gt;https://github.com/vdumoulin/conv_arithmetic?tab=readme-ov-file&lt;/url&gt;&lt;/related-urls&gt;&lt;/urls&gt;&lt;/record&gt;&lt;/Cite&gt;&lt;/EndNote&gt;</w:instrText>
      </w:r>
      <w:r w:rsidR="0037336B">
        <w:fldChar w:fldCharType="separate"/>
      </w:r>
      <w:r w:rsidR="0037336B">
        <w:rPr>
          <w:noProof/>
        </w:rPr>
        <w:t>[5]</w:t>
      </w:r>
      <w:r w:rsidR="0037336B">
        <w:fldChar w:fldCharType="end"/>
      </w:r>
      <w:r>
        <w:t>)</w:t>
      </w:r>
    </w:p>
    <w:p w14:paraId="5A862A04" w14:textId="1E960225" w:rsidR="00281220" w:rsidRDefault="00281220" w:rsidP="00281220">
      <w:r>
        <w:t xml:space="preserve">Kromě konvolučních filtrů se v CNN používají filtry také pro pooling, což je technika sloužící k zmenšení velikosti mapy </w:t>
      </w:r>
      <w:r w:rsidR="00312EE9">
        <w:t>příznaků</w:t>
      </w:r>
      <w:r>
        <w:t xml:space="preserve">. </w:t>
      </w:r>
      <w:r w:rsidR="00D3099E">
        <w:t xml:space="preserve">Pooling </w:t>
      </w:r>
      <w:r w:rsidR="00F3586B">
        <w:t>okno</w:t>
      </w:r>
      <w:r w:rsidR="00D3099E">
        <w:t xml:space="preserve"> daného rozměru vypočítá z obsažené oblasti hodnotu následující vrstvy a posune se o určitý počet kroků. V případě ukázky (</w:t>
      </w:r>
      <w:r w:rsidR="00D3099E">
        <w:fldChar w:fldCharType="begin"/>
      </w:r>
      <w:r w:rsidR="00D3099E">
        <w:instrText xml:space="preserve"> REF _Ref188962529 \h </w:instrText>
      </w:r>
      <w:r w:rsidR="00D3099E">
        <w:fldChar w:fldCharType="separate"/>
      </w:r>
      <w:r w:rsidR="00C409DD">
        <w:rPr>
          <w:b/>
          <w:bCs/>
        </w:rPr>
        <w:t>O</w:t>
      </w:r>
      <w:r w:rsidR="00C409DD" w:rsidRPr="00FF0D3F">
        <w:rPr>
          <w:b/>
          <w:bCs/>
        </w:rPr>
        <w:t xml:space="preserve">br. </w:t>
      </w:r>
      <w:r w:rsidR="00C409DD">
        <w:rPr>
          <w:b/>
          <w:bCs/>
          <w:noProof/>
        </w:rPr>
        <w:t>2</w:t>
      </w:r>
      <w:r w:rsidR="00C409DD">
        <w:rPr>
          <w:b/>
          <w:bCs/>
        </w:rPr>
        <w:t>.</w:t>
      </w:r>
      <w:r w:rsidR="00C409DD">
        <w:rPr>
          <w:b/>
          <w:bCs/>
          <w:noProof/>
        </w:rPr>
        <w:t>4</w:t>
      </w:r>
      <w:r w:rsidR="00D3099E">
        <w:fldChar w:fldCharType="end"/>
      </w:r>
      <w:r w:rsidR="00D3099E">
        <w:t xml:space="preserve">) se filtr velikosti 2 x 2 posouvá vždy o 2 pole, tedy s krokem 2. </w:t>
      </w:r>
      <w:r>
        <w:t>Nejčastěji používané pooling algoritmy jsou max-pooling (</w:t>
      </w:r>
      <w:r w:rsidR="00D3099E">
        <w:fldChar w:fldCharType="begin"/>
      </w:r>
      <w:r w:rsidR="00D3099E">
        <w:instrText xml:space="preserve"> REF _Ref188962529 \h </w:instrText>
      </w:r>
      <w:r w:rsidR="00D3099E">
        <w:fldChar w:fldCharType="separate"/>
      </w:r>
      <w:r w:rsidR="00C409DD">
        <w:rPr>
          <w:b/>
          <w:bCs/>
        </w:rPr>
        <w:t>O</w:t>
      </w:r>
      <w:r w:rsidR="00C409DD" w:rsidRPr="00FF0D3F">
        <w:rPr>
          <w:b/>
          <w:bCs/>
        </w:rPr>
        <w:t xml:space="preserve">br. </w:t>
      </w:r>
      <w:r w:rsidR="00C409DD">
        <w:rPr>
          <w:b/>
          <w:bCs/>
          <w:noProof/>
        </w:rPr>
        <w:t>2</w:t>
      </w:r>
      <w:r w:rsidR="00C409DD">
        <w:rPr>
          <w:b/>
          <w:bCs/>
        </w:rPr>
        <w:t>.</w:t>
      </w:r>
      <w:r w:rsidR="00C409DD">
        <w:rPr>
          <w:b/>
          <w:bCs/>
          <w:noProof/>
        </w:rPr>
        <w:t>4</w:t>
      </w:r>
      <w:r w:rsidR="00D3099E">
        <w:fldChar w:fldCharType="end"/>
      </w:r>
      <w:r w:rsidRPr="00232CB4">
        <w:rPr>
          <w:b/>
          <w:bCs/>
        </w:rPr>
        <w:t>a</w:t>
      </w:r>
      <w:r>
        <w:t>), kdy je vybrána ne</w:t>
      </w:r>
      <w:r w:rsidR="00D3099E">
        <w:t>j</w:t>
      </w:r>
      <w:r>
        <w:t>vyšší ze zkoumaných hodnot</w:t>
      </w:r>
      <w:r w:rsidR="00ED7E35">
        <w:t xml:space="preserve"> okna</w:t>
      </w:r>
      <w:r>
        <w:t xml:space="preserve"> a average</w:t>
      </w:r>
      <w:r w:rsidR="00A34462">
        <w:t>-</w:t>
      </w:r>
      <w:r>
        <w:t>pooling (</w:t>
      </w:r>
      <w:r w:rsidR="00D3099E">
        <w:fldChar w:fldCharType="begin"/>
      </w:r>
      <w:r w:rsidR="00D3099E">
        <w:instrText xml:space="preserve"> REF _Ref188962529 \h </w:instrText>
      </w:r>
      <w:r w:rsidR="00D3099E">
        <w:fldChar w:fldCharType="separate"/>
      </w:r>
      <w:r w:rsidR="00C409DD">
        <w:rPr>
          <w:b/>
          <w:bCs/>
        </w:rPr>
        <w:t>O</w:t>
      </w:r>
      <w:r w:rsidR="00C409DD" w:rsidRPr="00FF0D3F">
        <w:rPr>
          <w:b/>
          <w:bCs/>
        </w:rPr>
        <w:t xml:space="preserve">br. </w:t>
      </w:r>
      <w:r w:rsidR="00C409DD">
        <w:rPr>
          <w:b/>
          <w:bCs/>
          <w:noProof/>
        </w:rPr>
        <w:t>2</w:t>
      </w:r>
      <w:r w:rsidR="00C409DD">
        <w:rPr>
          <w:b/>
          <w:bCs/>
        </w:rPr>
        <w:t>.</w:t>
      </w:r>
      <w:r w:rsidR="00C409DD">
        <w:rPr>
          <w:b/>
          <w:bCs/>
          <w:noProof/>
        </w:rPr>
        <w:t>4</w:t>
      </w:r>
      <w:r w:rsidR="00D3099E">
        <w:fldChar w:fldCharType="end"/>
      </w:r>
      <w:r w:rsidRPr="00232CB4">
        <w:rPr>
          <w:b/>
          <w:bCs/>
        </w:rPr>
        <w:t>b</w:t>
      </w:r>
      <w:r>
        <w:t xml:space="preserve">), jež počítá průměr </w:t>
      </w:r>
      <w:r w:rsidR="00463219">
        <w:t>vybrané</w:t>
      </w:r>
      <w:r>
        <w:t xml:space="preserve"> oblasti. </w:t>
      </w:r>
      <w:r w:rsidR="00523A93">
        <w:t>Pooling</w:t>
      </w:r>
      <w:r w:rsidR="00463219">
        <w:t xml:space="preserve"> vybere nejreprezentativnější část oblasti, čímž</w:t>
      </w:r>
      <w:r>
        <w:t xml:space="preserve"> umožňuje algoritmu sledování větších textur a útvarů ve vstupním obrazu</w:t>
      </w:r>
      <w:r w:rsidR="00463219">
        <w:t xml:space="preserve"> a zároveň dochází ke snížení paměťové stopy mapy příznaků</w:t>
      </w:r>
      <w:r w:rsidR="00B73EC4" w:rsidRPr="00B73EC4">
        <w:t xml:space="preserve"> </w:t>
      </w:r>
      <w:r w:rsidR="00B73EC4" w:rsidRPr="00B73EC4">
        <w:fldChar w:fldCharType="begin"/>
      </w:r>
      <w:r w:rsidR="006A4176">
        <w:instrText xml:space="preserve"> ADDIN EN.CITE &lt;EndNote&gt;&lt;Cite&gt;&lt;Author&gt;Brownlee&lt;/Author&gt;&lt;Year&gt;2019&lt;/Year&gt;&lt;RecNum&gt;31&lt;/RecNum&gt;&lt;DisplayText&gt;[6]&lt;/DisplayText&gt;&lt;record&gt;&lt;rec-number&gt;31&lt;/rec-number&gt;&lt;foreign-keys&gt;&lt;key app="EN" db-id="epv0etvs2pfr99e5xxpv5027xe05stzr22vd" timestamp="1745916626"&gt;31&lt;/key&gt;&lt;/foreign-keys&gt;&lt;ref-type name="Book"&gt;6&lt;/ref-type&gt;&lt;contributors&gt;&lt;authors&gt;&lt;author&gt;Jason Brownlee&lt;/author&gt;&lt;/authors&gt;&lt;/contributors&gt;&lt;titles&gt;&lt;title&gt;&lt;style face="normal" font="default" size="100%"&gt;Deep Learning for Computer Vision&lt;/style&gt;&lt;style face="normal" font="default" charset="238" size="100%"&gt; &lt;/style&gt;&lt;style face="normal" font="default" size="100%"&gt;Image Classification, Object&lt;/style&gt;&lt;style face="normal" font="default" charset="238" size="100%"&gt; &lt;/style&gt;&lt;style face="normal" font="default" size="100%"&gt;Detection, and Face Recognition in&lt;/style&gt;&lt;style face="normal" font="default" charset="238" size="100%"&gt; &lt;/style&gt;&lt;style face="normal" font="default" size="100%"&gt;Python&lt;/style&gt;&lt;/title&gt;&lt;/titles&gt;&lt;dates&gt;&lt;year&gt;2019&lt;/year&gt;&lt;/dates&gt;&lt;publisher&gt;Machine Learning Mastery&lt;/publisher&gt;&lt;urls&gt;&lt;/urls&gt;&lt;/record&gt;&lt;/Cite&gt;&lt;/EndNote&gt;</w:instrText>
      </w:r>
      <w:r w:rsidR="00B73EC4" w:rsidRPr="00B73EC4">
        <w:fldChar w:fldCharType="separate"/>
      </w:r>
      <w:r w:rsidR="00B73EC4" w:rsidRPr="00B73EC4">
        <w:rPr>
          <w:noProof/>
        </w:rPr>
        <w:t>[6]</w:t>
      </w:r>
      <w:r w:rsidR="00B73EC4" w:rsidRPr="00B73EC4">
        <w:fldChar w:fldCharType="end"/>
      </w:r>
      <w:r>
        <w:t>.</w:t>
      </w:r>
    </w:p>
    <w:p w14:paraId="6806CA92" w14:textId="77777777" w:rsidR="00281220" w:rsidRDefault="00281220" w:rsidP="00281220">
      <w:pPr>
        <w:keepNext/>
      </w:pPr>
      <w:r>
        <w:rPr>
          <w:noProof/>
          <w:lang w:eastAsia="cs-CZ"/>
        </w:rPr>
        <w:lastRenderedPageBreak/>
        <w:drawing>
          <wp:inline distT="0" distB="0" distL="0" distR="0" wp14:anchorId="7A7FB537" wp14:editId="1057FDC3">
            <wp:extent cx="5759450" cy="1479550"/>
            <wp:effectExtent l="0" t="0" r="0" b="6350"/>
            <wp:docPr id="871410924" name="Obrázek 2" descr="9: Example for the max-pooling and the average-pooling with a filter size of 2×2 and a stride of 2×2. Adapted from the Stanford Lecture CS231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 Example for the max-pooling and the average-pooling with a filter size of 2×2 and a stride of 2×2. Adapted from the Stanford Lecture CS231n [69]"/>
                    <pic:cNvPicPr>
                      <a:picLocks noChangeAspect="1" noChangeArrowheads="1"/>
                    </pic:cNvPicPr>
                  </pic:nvPicPr>
                  <pic:blipFill rotWithShape="1">
                    <a:blip r:embed="rId14">
                      <a:extLst>
                        <a:ext uri="{28A0092B-C50C-407E-A947-70E740481C1C}">
                          <a14:useLocalDpi xmlns:a14="http://schemas.microsoft.com/office/drawing/2010/main" val="0"/>
                        </a:ext>
                      </a:extLst>
                    </a:blip>
                    <a:srcRect t="13383"/>
                    <a:stretch/>
                  </pic:blipFill>
                  <pic:spPr bwMode="auto">
                    <a:xfrm>
                      <a:off x="0" y="0"/>
                      <a:ext cx="5759450" cy="1479550"/>
                    </a:xfrm>
                    <a:prstGeom prst="rect">
                      <a:avLst/>
                    </a:prstGeom>
                    <a:noFill/>
                    <a:ln>
                      <a:noFill/>
                    </a:ln>
                    <a:extLst>
                      <a:ext uri="{53640926-AAD7-44D8-BBD7-CCE9431645EC}">
                        <a14:shadowObscured xmlns:a14="http://schemas.microsoft.com/office/drawing/2010/main"/>
                      </a:ext>
                    </a:extLst>
                  </pic:spPr>
                </pic:pic>
              </a:graphicData>
            </a:graphic>
          </wp:inline>
        </w:drawing>
      </w:r>
    </w:p>
    <w:p w14:paraId="67964231" w14:textId="12C8309C" w:rsidR="00281220" w:rsidRPr="00164C0D" w:rsidRDefault="00281220" w:rsidP="00281220">
      <w:pPr>
        <w:pStyle w:val="Titulek"/>
      </w:pPr>
      <w:bookmarkStart w:id="504" w:name="_Ref188962529"/>
      <w:r>
        <w:rPr>
          <w:b/>
          <w:bCs w:val="0"/>
        </w:rPr>
        <w:t>O</w:t>
      </w:r>
      <w:r w:rsidRPr="00FF0D3F">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4</w:t>
      </w:r>
      <w:r w:rsidR="00E360BF">
        <w:rPr>
          <w:b/>
          <w:bCs w:val="0"/>
        </w:rPr>
        <w:fldChar w:fldCharType="end"/>
      </w:r>
      <w:bookmarkEnd w:id="504"/>
      <w:r>
        <w:t>: Schéma max-pooling a average</w:t>
      </w:r>
      <w:r w:rsidR="00A34462">
        <w:t>-</w:t>
      </w:r>
      <w:r>
        <w:t>pooling (upraveno a převzato z [23])</w:t>
      </w:r>
    </w:p>
    <w:p w14:paraId="73DC5415" w14:textId="40B9F610" w:rsidR="00281220" w:rsidRDefault="00281220" w:rsidP="00281220">
      <w:r>
        <w:t xml:space="preserve">Tyto dva postupy jsou kombinovány a opakovaně používány v různých architekturách CNN. Pro ukázku byl </w:t>
      </w:r>
      <w:r w:rsidRPr="0069183D">
        <w:t>vybrán algoritmus neuronové sítě VGG-16</w:t>
      </w:r>
      <w:r w:rsidRPr="00D3099E">
        <w:t xml:space="preserve"> (</w:t>
      </w:r>
      <w:r w:rsidR="00D3099E">
        <w:rPr>
          <w:shd w:val="clear" w:color="auto" w:fill="E36C0A" w:themeFill="accent6" w:themeFillShade="BF"/>
        </w:rPr>
        <w:fldChar w:fldCharType="begin"/>
      </w:r>
      <w:r w:rsidR="00D3099E">
        <w:rPr>
          <w:shd w:val="clear" w:color="auto" w:fill="E36C0A" w:themeFill="accent6" w:themeFillShade="BF"/>
        </w:rPr>
        <w:instrText xml:space="preserve"> REF _Ref188963155 \h </w:instrText>
      </w:r>
      <w:r w:rsidR="00D3099E">
        <w:rPr>
          <w:shd w:val="clear" w:color="auto" w:fill="E36C0A" w:themeFill="accent6" w:themeFillShade="BF"/>
        </w:rPr>
      </w:r>
      <w:r w:rsidR="00D3099E">
        <w:rPr>
          <w:shd w:val="clear" w:color="auto" w:fill="E36C0A" w:themeFill="accent6" w:themeFillShade="BF"/>
        </w:rPr>
        <w:fldChar w:fldCharType="separate"/>
      </w:r>
      <w:r w:rsidR="00C409DD">
        <w:rPr>
          <w:b/>
          <w:bCs/>
        </w:rPr>
        <w:t>O</w:t>
      </w:r>
      <w:r w:rsidR="00C409DD" w:rsidRPr="00AB1259">
        <w:rPr>
          <w:b/>
          <w:bCs/>
        </w:rPr>
        <w:t xml:space="preserve">br. </w:t>
      </w:r>
      <w:r w:rsidR="00C409DD">
        <w:rPr>
          <w:b/>
          <w:bCs/>
          <w:noProof/>
        </w:rPr>
        <w:t>2</w:t>
      </w:r>
      <w:r w:rsidR="00C409DD">
        <w:rPr>
          <w:b/>
          <w:bCs/>
        </w:rPr>
        <w:t>.</w:t>
      </w:r>
      <w:r w:rsidR="00C409DD">
        <w:rPr>
          <w:b/>
          <w:bCs/>
          <w:noProof/>
        </w:rPr>
        <w:t>5</w:t>
      </w:r>
      <w:r w:rsidR="00D3099E">
        <w:rPr>
          <w:shd w:val="clear" w:color="auto" w:fill="E36C0A" w:themeFill="accent6" w:themeFillShade="BF"/>
        </w:rPr>
        <w:fldChar w:fldCharType="end"/>
      </w:r>
      <w:r w:rsidRPr="00D3099E">
        <w:t xml:space="preserve">), </w:t>
      </w:r>
      <w:r w:rsidR="0069183D">
        <w:t>která je využita v řadě</w:t>
      </w:r>
      <w:r>
        <w:t xml:space="preserve"> </w:t>
      </w:r>
      <w:r w:rsidR="004E79FD">
        <w:t xml:space="preserve">one-stage (např. Fast </w:t>
      </w:r>
      <w:r>
        <w:t>R</w:t>
      </w:r>
      <w:r w:rsidR="004E79FD">
        <w:t xml:space="preserve">-CNN a Faster </w:t>
      </w:r>
      <w:r>
        <w:t>R</w:t>
      </w:r>
      <w:r w:rsidR="004E79FD">
        <w:t>-</w:t>
      </w:r>
      <w:r>
        <w:t xml:space="preserve">CNN) i two-stage </w:t>
      </w:r>
      <w:r w:rsidR="00AA54F1">
        <w:t>(některé varianty</w:t>
      </w:r>
      <w:r w:rsidR="00DC19BF">
        <w:t xml:space="preserve"> Single</w:t>
      </w:r>
      <w:r w:rsidR="00142462">
        <w:t xml:space="preserve"> S</w:t>
      </w:r>
      <w:r w:rsidR="00DC19BF">
        <w:t>hot</w:t>
      </w:r>
      <w:r w:rsidR="00142462">
        <w:t xml:space="preserve"> Multibox</w:t>
      </w:r>
      <w:r w:rsidR="00DC19BF">
        <w:t xml:space="preserve"> Detector</w:t>
      </w:r>
      <w:r w:rsidR="00AA54F1">
        <w:t xml:space="preserve"> </w:t>
      </w:r>
      <w:r w:rsidR="00DC19BF">
        <w:t>(</w:t>
      </w:r>
      <w:r w:rsidR="00AA54F1">
        <w:t>SSD</w:t>
      </w:r>
      <w:r w:rsidR="00DC19BF">
        <w:t>)</w:t>
      </w:r>
      <w:r w:rsidR="00AA54F1">
        <w:t xml:space="preserve">) </w:t>
      </w:r>
      <w:r>
        <w:t xml:space="preserve">metod pro detekci objektu </w:t>
      </w:r>
      <w:r w:rsidR="0037336B">
        <w:fldChar w:fldCharType="begin"/>
      </w:r>
      <w:r w:rsidR="0037336B">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37336B">
        <w:fldChar w:fldCharType="separate"/>
      </w:r>
      <w:r w:rsidR="0037336B">
        <w:rPr>
          <w:noProof/>
        </w:rPr>
        <w:t>[3]</w:t>
      </w:r>
      <w:r w:rsidR="0037336B">
        <w:fldChar w:fldCharType="end"/>
      </w:r>
      <w:r>
        <w:t>.</w:t>
      </w:r>
    </w:p>
    <w:p w14:paraId="669298F8" w14:textId="636BB061" w:rsidR="00281220" w:rsidRDefault="00A34462" w:rsidP="00A34462">
      <w:pPr>
        <w:keepNext/>
        <w:spacing w:after="80"/>
        <w:jc w:val="center"/>
      </w:pPr>
      <w:r>
        <w:rPr>
          <w:noProof/>
        </w:rPr>
        <w:drawing>
          <wp:inline distT="0" distB="0" distL="0" distR="0" wp14:anchorId="25563ADD" wp14:editId="260FA1AB">
            <wp:extent cx="5759450" cy="3602990"/>
            <wp:effectExtent l="0" t="0" r="0" b="0"/>
            <wp:docPr id="1718851060" name="Obrázek 9" descr="Obsah obrázku text, snímek obrazovky, diagram,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1060" name="Obrázek 9" descr="Obsah obrázku text, snímek obrazovky, diagram, design&#10;&#10;Obsah vygenerovaný umělou inteligencí může být nesprávný."/>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602990"/>
                    </a:xfrm>
                    <a:prstGeom prst="rect">
                      <a:avLst/>
                    </a:prstGeom>
                    <a:noFill/>
                    <a:ln>
                      <a:noFill/>
                    </a:ln>
                  </pic:spPr>
                </pic:pic>
              </a:graphicData>
            </a:graphic>
          </wp:inline>
        </w:drawing>
      </w:r>
    </w:p>
    <w:p w14:paraId="21035F4D" w14:textId="3E48EBC2" w:rsidR="00281220" w:rsidRDefault="00281220" w:rsidP="00A34462">
      <w:pPr>
        <w:pStyle w:val="Titulek"/>
        <w:spacing w:before="80"/>
        <w:jc w:val="left"/>
      </w:pPr>
      <w:bookmarkStart w:id="505" w:name="_Ref188963155"/>
      <w:r>
        <w:rPr>
          <w:b/>
          <w:bCs w:val="0"/>
        </w:rPr>
        <w:t>O</w:t>
      </w:r>
      <w:r w:rsidRPr="00AB1259">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5</w:t>
      </w:r>
      <w:r w:rsidR="00E360BF">
        <w:rPr>
          <w:b/>
          <w:bCs w:val="0"/>
        </w:rPr>
        <w:fldChar w:fldCharType="end"/>
      </w:r>
      <w:bookmarkEnd w:id="505"/>
      <w:r>
        <w:t xml:space="preserve">: Schéma architektury CNN VGG-16 (převzato z </w:t>
      </w:r>
      <w:r w:rsidR="0037336B">
        <w:fldChar w:fldCharType="begin"/>
      </w:r>
      <w:r w:rsidR="00B73EC4">
        <w:instrText xml:space="preserve"> ADDIN EN.CITE &lt;EndNote&gt;&lt;Cite&gt;&lt;Author&gt;Le&lt;/Author&gt;&lt;Year&gt;2021&lt;/Year&gt;&lt;RecNum&gt;7&lt;/RecNum&gt;&lt;DisplayText&gt;[7]&lt;/DisplayText&gt;&lt;record&gt;&lt;rec-number&gt;7&lt;/rec-number&gt;&lt;foreign-keys&gt;&lt;key app="EN" db-id="epv0etvs2pfr99e5xxpv5027xe05stzr22vd" timestamp="1738174594"&gt;7&lt;/key&gt;&lt;/foreign-keys&gt;&lt;ref-type name="Web Page"&gt;12&lt;/ref-type&gt;&lt;contributors&gt;&lt;authors&gt;&lt;author&gt;Khuyen Le&lt;/author&gt;&lt;/authors&gt;&lt;/contributors&gt;&lt;titles&gt;&lt;title&gt;An overview of VGG16 and NiN models&lt;/title&gt;&lt;/titles&gt;&lt;dates&gt;&lt;year&gt;&lt;style face="normal" font="default" charset="238" size="100%"&gt;2021&lt;/style&gt;&lt;/year&gt;&lt;/dates&gt;&lt;urls&gt;&lt;related-urls&gt;&lt;url&gt;https://lekhuyen.medium.com/an-overview-of-vgg16-and-nin-models-96e4bf398484&lt;/url&gt;&lt;/related-urls&gt;&lt;/urls&gt;&lt;custom1&gt;&lt;style face="normal" font="default" charset="238" size="100%"&gt;2025&lt;/style&gt;&lt;/custom1&gt;&lt;custom2&gt;&lt;style face="normal" font="default" charset="238" size="100%"&gt;27.1.&lt;/style&gt;&lt;/custom2&gt;&lt;/record&gt;&lt;/Cite&gt;&lt;/EndNote&gt;</w:instrText>
      </w:r>
      <w:r w:rsidR="0037336B">
        <w:fldChar w:fldCharType="separate"/>
      </w:r>
      <w:r w:rsidR="00B73EC4">
        <w:rPr>
          <w:noProof/>
        </w:rPr>
        <w:t>[7]</w:t>
      </w:r>
      <w:r w:rsidR="0037336B">
        <w:fldChar w:fldCharType="end"/>
      </w:r>
      <w:r>
        <w:t>)</w:t>
      </w:r>
    </w:p>
    <w:p w14:paraId="196BD475" w14:textId="418DD507" w:rsidR="00281220" w:rsidRPr="00AC0AA4" w:rsidRDefault="00281220" w:rsidP="00281220">
      <w:r>
        <w:t xml:space="preserve">Vstupující </w:t>
      </w:r>
      <w:r w:rsidR="00303B06">
        <w:t>RGB</w:t>
      </w:r>
      <w:r>
        <w:t xml:space="preserve"> obraz má rozlišení 224</w:t>
      </w:r>
      <w:del w:id="506" w:author="Ingr Jiri" w:date="2025-06-02T15:26:00Z" w16du:dateUtc="2025-06-02T13:26:00Z">
        <w:r w:rsidDel="00232CB4">
          <w:delText xml:space="preserve"> </w:delText>
        </w:r>
      </w:del>
      <w:r w:rsidRPr="006F26FB">
        <w:t>×</w:t>
      </w:r>
      <w:del w:id="507" w:author="Ingr Jiri" w:date="2025-06-02T15:26:00Z" w16du:dateUtc="2025-06-02T13:26:00Z">
        <w:r w:rsidDel="00232CB4">
          <w:delText xml:space="preserve"> </w:delText>
        </w:r>
      </w:del>
      <w:r>
        <w:t>244 pixelů. V </w:t>
      </w:r>
      <w:del w:id="508" w:author="Ingr Jiri" w:date="2025-06-02T22:53:00Z" w16du:dateUtc="2025-06-02T20:53:00Z">
        <w:r w:rsidDel="004904E2">
          <w:delText>tabulce (</w:delText>
        </w:r>
      </w:del>
      <w:r w:rsidR="00D3099E">
        <w:fldChar w:fldCharType="begin"/>
      </w:r>
      <w:r w:rsidR="00D3099E">
        <w:instrText xml:space="preserve"> REF _Ref188963250 \h </w:instrText>
      </w:r>
      <w:r w:rsidR="00D3099E">
        <w:fldChar w:fldCharType="separate"/>
      </w:r>
      <w:r w:rsidR="00C409DD" w:rsidRPr="007948FB">
        <w:rPr>
          <w:b/>
          <w:bCs/>
        </w:rPr>
        <w:t>Tabul</w:t>
      </w:r>
      <w:ins w:id="509" w:author="Ingr Jiri" w:date="2025-06-02T22:53:00Z" w16du:dateUtc="2025-06-02T20:53:00Z">
        <w:r w:rsidR="004904E2">
          <w:rPr>
            <w:b/>
            <w:bCs/>
          </w:rPr>
          <w:t>ce</w:t>
        </w:r>
      </w:ins>
      <w:del w:id="510" w:author="Ingr Jiri" w:date="2025-06-02T22:53:00Z" w16du:dateUtc="2025-06-02T20:53:00Z">
        <w:r w:rsidR="00C409DD" w:rsidRPr="007948FB" w:rsidDel="004904E2">
          <w:rPr>
            <w:b/>
            <w:bCs/>
          </w:rPr>
          <w:delText>ka</w:delText>
        </w:r>
      </w:del>
      <w:r w:rsidR="00C409DD" w:rsidRPr="007948FB">
        <w:rPr>
          <w:b/>
          <w:bCs/>
        </w:rPr>
        <w:t xml:space="preserve"> </w:t>
      </w:r>
      <w:r w:rsidR="00C409DD">
        <w:rPr>
          <w:b/>
          <w:bCs/>
          <w:noProof/>
        </w:rPr>
        <w:t>2</w:t>
      </w:r>
      <w:r w:rsidR="00C409DD">
        <w:rPr>
          <w:b/>
          <w:bCs/>
        </w:rPr>
        <w:t>.</w:t>
      </w:r>
      <w:r w:rsidR="00C409DD">
        <w:rPr>
          <w:b/>
          <w:bCs/>
          <w:noProof/>
        </w:rPr>
        <w:t>1</w:t>
      </w:r>
      <w:r w:rsidR="00D3099E">
        <w:fldChar w:fldCharType="end"/>
      </w:r>
      <w:r>
        <w:t>) jsou uvedeny parametry všech po sobě jdoucích vrstev této CNN. V</w:t>
      </w:r>
      <w:r w:rsidR="00974CE0">
        <w:t> poslední vrstvě</w:t>
      </w:r>
      <w:r>
        <w:t xml:space="preserve"> algoritmu je po pooling operaci použit flattening, který </w:t>
      </w:r>
      <w:r w:rsidR="00E04A4A">
        <w:t xml:space="preserve">zploští </w:t>
      </w:r>
      <w:r>
        <w:t xml:space="preserve">výstup konvolučních vrstev do </w:t>
      </w:r>
      <w:del w:id="511" w:author="Ingr Jiri" w:date="2025-06-02T15:27:00Z" w16du:dateUtc="2025-06-02T13:27:00Z">
        <w:r w:rsidDel="009E2B7B">
          <w:delText xml:space="preserve">1D </w:delText>
        </w:r>
      </w:del>
      <w:r>
        <w:t>vektoru, a následují 3 plně propojené vrstvy.</w:t>
      </w:r>
    </w:p>
    <w:p w14:paraId="58C24AEB" w14:textId="6AA40676" w:rsidR="00281220" w:rsidRDefault="00281220" w:rsidP="00281220">
      <w:pPr>
        <w:pStyle w:val="Titulek"/>
        <w:keepNext/>
      </w:pPr>
      <w:bookmarkStart w:id="512" w:name="_Ref199277508"/>
      <w:bookmarkStart w:id="513" w:name="_Ref188963250"/>
      <w:r w:rsidRPr="007948FB">
        <w:rPr>
          <w:b/>
          <w:bCs w:val="0"/>
        </w:rPr>
        <w:lastRenderedPageBreak/>
        <w:t xml:space="preserve">Tabulka </w:t>
      </w:r>
      <w:r w:rsidR="00F067DF">
        <w:rPr>
          <w:b/>
          <w:bCs w:val="0"/>
        </w:rPr>
        <w:fldChar w:fldCharType="begin"/>
      </w:r>
      <w:r w:rsidR="00F067DF">
        <w:rPr>
          <w:b/>
          <w:bCs w:val="0"/>
        </w:rPr>
        <w:instrText xml:space="preserve"> STYLEREF 1 \s </w:instrText>
      </w:r>
      <w:r w:rsidR="00F067DF">
        <w:rPr>
          <w:b/>
          <w:bCs w:val="0"/>
        </w:rPr>
        <w:fldChar w:fldCharType="separate"/>
      </w:r>
      <w:r w:rsidR="00F067DF">
        <w:rPr>
          <w:b/>
          <w:bCs w:val="0"/>
          <w:noProof/>
        </w:rPr>
        <w:t>2</w:t>
      </w:r>
      <w:r w:rsidR="00F067DF">
        <w:rPr>
          <w:b/>
          <w:bCs w:val="0"/>
        </w:rPr>
        <w:fldChar w:fldCharType="end"/>
      </w:r>
      <w:r w:rsidR="00F067DF">
        <w:rPr>
          <w:b/>
          <w:bCs w:val="0"/>
        </w:rPr>
        <w:t>.</w:t>
      </w:r>
      <w:r w:rsidR="00F067DF">
        <w:rPr>
          <w:b/>
          <w:bCs w:val="0"/>
        </w:rPr>
        <w:fldChar w:fldCharType="begin"/>
      </w:r>
      <w:r w:rsidR="00F067DF">
        <w:rPr>
          <w:b/>
          <w:bCs w:val="0"/>
        </w:rPr>
        <w:instrText xml:space="preserve"> SEQ Tabulka \* ARABIC \s 1 </w:instrText>
      </w:r>
      <w:r w:rsidR="00F067DF">
        <w:rPr>
          <w:b/>
          <w:bCs w:val="0"/>
        </w:rPr>
        <w:fldChar w:fldCharType="separate"/>
      </w:r>
      <w:r w:rsidR="00F067DF">
        <w:rPr>
          <w:b/>
          <w:bCs w:val="0"/>
          <w:noProof/>
        </w:rPr>
        <w:t>1</w:t>
      </w:r>
      <w:r w:rsidR="00F067DF">
        <w:rPr>
          <w:b/>
          <w:bCs w:val="0"/>
        </w:rPr>
        <w:fldChar w:fldCharType="end"/>
      </w:r>
      <w:bookmarkEnd w:id="512"/>
      <w:bookmarkEnd w:id="513"/>
      <w:r>
        <w:t xml:space="preserve">: Struktura architektury CNN VGG-16 (data </w:t>
      </w:r>
      <w:r w:rsidR="00F44EF3">
        <w:t xml:space="preserve">z </w:t>
      </w:r>
      <w:r w:rsidR="00F44EF3">
        <w:fldChar w:fldCharType="begin">
          <w:fldData xml:space="preserve">PEVuZE5vdGU+PENpdGU+PEF1dGhvcj5BZGFtczwvQXV0aG9yPjxZZWFyPjIwMjE8L1llYXI+PFJl
Y051bT45PC9SZWNOdW0+PERpc3BsYXlUZXh0Pls4LCA5XTwvRGlzcGxheVRleHQ+PHJlY29yZD48
cmVjLW51bWJlcj45PC9yZWMtbnVtYmVyPjxmb3JlaWduLWtleXM+PGtleSBhcHA9IkVOIiBkYi1p
ZD0iZXB2MGV0dnMycGZyOTllNXh4cHY1MDI3eGUwNXN0enIyMnZkIiB0aW1lc3RhbXA9IjE3Mzgx
NzU1NzkiPjk8L2tleT48L2ZvcmVpZ24ta2V5cz48cmVmLXR5cGUgbmFtZT0iSm91cm5hbCBBcnRp
Y2xlIj4xNzwvcmVmLXR5cGU+PGNvbnRyaWJ1dG9ycz48YXV0aG9ycz48YXV0aG9yPjxzdHlsZSBm
YWNlPSJub3JtYWwiIGZvbnQ9ImRlZmF1bHQiIGNoYXJzZXQ9IjIzOCIgc2l6ZT0iMTAwJSI+SmFz
b24gQWRhbXM8L3N0eWxlPjwvYXV0aG9yPjxhdXRob3I+PHN0eWxlIGZhY2U9Im5vcm1hbCIgZm9u
dD0iZGVmYXVsdCIgY2hhcnNldD0iMjM4IiBzaXplPSIxMDAlIj5ZdW1vdSBRaXU8L3N0eWxlPjwv
YXV0aG9yPjxhdXRob3I+PHN0eWxlIGZhY2U9Im5vcm1hbCIgZm9udD0iZGVmYXVsdCIgY2hhcnNl
dD0iMjM4IiBzaXplPSIxMDAlIj5MdWlzIFBvc2FkYXM8L3N0eWxlPjwvYXV0aG9yPjxhdXRob3I+
PHN0eWxlIGZhY2U9Im5vcm1hbCIgZm9udD0iZGVmYXVsdCIgY2hhcnNldD0iMjM4IiBzaXplPSIx
MDAlIj5LZW50IEVza3JpZGdlPC9zdHlsZT48L2F1dGhvcj48YXV0aG9yPjxzdHlsZSBmYWNlPSJu
b3JtYWwiIGZvbnQ9ImRlZmF1bHQiIGNoYXJzZXQ9IjIzOCIgc2l6ZT0iMTAwJSI+R2VvcmdlIEdy
YWVmPC9zdHlsZT48L2F1dGhvcj48L2F1dGhvcnM+PC9jb250cmlidXRvcnM+PHRpdGxlcz48dGl0
bGU+UGhlbm90eXBpYyB0cmFpdCBleHRyYWN0aW9uIG9mIHNveWJlYW4gcGxhbnRzIHVzaW5nIGRl
ZXAgY29udm9sdXRpb25hbCBuZXVyYWwgbmV0d29ya3Mgd2l0aCB0cmFuc2ZlciBsZWFybmluZzwv
dGl0bGU+PHNlY29uZGFyeS10aXRsZT5CaWcgRGF0YSBhbmQgSW5mb3JtYXRpb24gQW5hbHl0aWNz
PC9zZWNvbmRhcnktdGl0bGU+PC90aXRsZXM+PHBlcmlvZGljYWw+PGZ1bGwtdGl0bGU+QmlnIERh
dGEgYW5kIEluZm9ybWF0aW9uIEFuYWx5dGljczwvZnVsbC10aXRsZT48L3BlcmlvZGljYWw+PHBh
Z2VzPjI2LTQwPC9wYWdlcz48dm9sdW1lPjxzdHlsZSBmYWNlPSJub3JtYWwiIGZvbnQ9ImRlZmF1
bHQiIGNoYXJzZXQ9IjIzOCIgc2l6ZT0iMTAwJSI+Njwvc3R5bGU+PC92b2x1bWU+PGRhdGVzPjx5
ZWFyPjxzdHlsZSBmYWNlPSJub3JtYWwiIGZvbnQ9ImRlZmF1bHQiIGNoYXJzZXQ9IjIzOCIgc2l6
ZT0iMTAwJSI+MjAyMTwvc3R5bGU+PC95ZWFyPjwvZGF0ZXM+PHVybHM+PC91cmxzPjxlbGVjdHJv
bmljLXJlc291cmNlLW51bT4xMC4zOTM0L2JkaWEuMjAyMTAwMzwvZWxlY3Ryb25pYy1yZXNvdXJj
ZS1udW0+PC9yZWNvcmQ+PC9DaXRlPjxDaXRlPjxBdXRob3I+WXU8L0F1dGhvcj48WWVhcj4yMDE4
PC9ZZWFyPjxSZWNOdW0+ODwvUmVjTnVtPjxyZWNvcmQ+PHJlYy1udW1iZXI+ODwvcmVjLW51bWJl
cj48Zm9yZWlnbi1rZXlzPjxrZXkgYXBwPSJFTiIgZGItaWQ9ImVwdjBldHZzMnBmcjk5ZTV4eHB2
NTAyN3hlMDVzdHpyMjJ2ZCIgdGltZXN0YW1wPSIxNzM4MTc1MjA5Ij44PC9rZXk+PC9mb3JlaWdu
LWtleXM+PHJlZi10eXBlIG5hbWU9IkpvdXJuYWwgQXJ0aWNsZSI+MTc8L3JlZi10eXBlPjxjb250
cmlidXRvcnM+PGF1dGhvcnM+PGF1dGhvcj5ZdSwgSnVuZmVpPC9hdXRob3I+PGF1dGhvcj5MaSwg
SmluZ3dlbjwvYXV0aG9yPjxhdXRob3I+U3VuLCBCaW5nPC9hdXRob3I+PGF1dGhvcj5DaGVuLCBK
aWU8L2F1dGhvcj48YXV0aG9yPkxpLCBDaHVuc2hlbmc8L2F1dGhvcj48L2F1dGhvcnM+PC9jb250
cmlidXRvcnM+PHRpdGxlcz48dGl0bGU+TXVsdGljbGFzcyBSYWRpbyBGcmVxdWVuY3kgSW50ZXJm
ZXJlbmNlIERldGVjdGlvbiBhbmQgU3VwcHJlc3Npb24gZm9yIFNBUiBCYXNlZCBvbiB0aGUgU2lu
Z2xlIFNob3QgTXVsdGlCb3ggRGV0ZWN0b3I8L3RpdGxlPjxzZWNvbmRhcnktdGl0bGU+U2Vuc29y
czwvc2Vjb25kYXJ5LXRpdGxlPjwvdGl0bGVzPjxwZXJpb2RpY2FsPjxmdWxsLXRpdGxlPlNlbnNv
cnM8L2Z1bGwtdGl0bGU+PC9wZXJpb2RpY2FsPjx2b2x1bWU+PHN0eWxlIGZhY2U9Im5vcm1hbCIg
Zm9udD0iZGVmYXVsdCIgY2hhcnNldD0iMjM4IiBzaXplPSIxMDAlIj4xODwvc3R5bGU+PC92b2x1
bWU+PG51bWJlcj48c3R5bGUgZmFjZT0ibm9ybWFsIiBmb250PSJkZWZhdWx0IiBjaGFyc2V0PSIy
MzgiIHNpemU9IjEwMCUiPjExPC9zdHlsZT48L251bWJlcj48ZGF0ZXM+PHllYXI+MjAxODwveWVh
cj48L2RhdGVzPjx1cmxzPjwvdXJscz48Y3VzdG9tNz48c3R5bGUgZmFjZT0ibm9ybWFsIiBmb250
PSJkZWZhdWx0IiBjaGFyc2V0PSIyMzgiIHNpemU9IjEwMCUiPjQwMzQ8L3N0eWxlPjwvY3VzdG9t
Nz48ZWxlY3Ryb25pYy1yZXNvdXJjZS1udW0+MTAuMzM5MC9zMTgxMTQwMzQ8L2VsZWN0cm9uaWMt
cmVzb3VyY2UtbnVtPjwvcmVjb3JkPjwvQ2l0ZT48L0VuZE5vdGU+AG==
</w:fldData>
        </w:fldChar>
      </w:r>
      <w:r w:rsidR="00B73EC4">
        <w:instrText xml:space="preserve"> ADDIN EN.CITE </w:instrText>
      </w:r>
      <w:r w:rsidR="00B73EC4">
        <w:fldChar w:fldCharType="begin">
          <w:fldData xml:space="preserve">PEVuZE5vdGU+PENpdGU+PEF1dGhvcj5BZGFtczwvQXV0aG9yPjxZZWFyPjIwMjE8L1llYXI+PFJl
Y051bT45PC9SZWNOdW0+PERpc3BsYXlUZXh0Pls4LCA5XTwvRGlzcGxheVRleHQ+PHJlY29yZD48
cmVjLW51bWJlcj45PC9yZWMtbnVtYmVyPjxmb3JlaWduLWtleXM+PGtleSBhcHA9IkVOIiBkYi1p
ZD0iZXB2MGV0dnMycGZyOTllNXh4cHY1MDI3eGUwNXN0enIyMnZkIiB0aW1lc3RhbXA9IjE3Mzgx
NzU1NzkiPjk8L2tleT48L2ZvcmVpZ24ta2V5cz48cmVmLXR5cGUgbmFtZT0iSm91cm5hbCBBcnRp
Y2xlIj4xNzwvcmVmLXR5cGU+PGNvbnRyaWJ1dG9ycz48YXV0aG9ycz48YXV0aG9yPjxzdHlsZSBm
YWNlPSJub3JtYWwiIGZvbnQ9ImRlZmF1bHQiIGNoYXJzZXQ9IjIzOCIgc2l6ZT0iMTAwJSI+SmFz
b24gQWRhbXM8L3N0eWxlPjwvYXV0aG9yPjxhdXRob3I+PHN0eWxlIGZhY2U9Im5vcm1hbCIgZm9u
dD0iZGVmYXVsdCIgY2hhcnNldD0iMjM4IiBzaXplPSIxMDAlIj5ZdW1vdSBRaXU8L3N0eWxlPjwv
YXV0aG9yPjxhdXRob3I+PHN0eWxlIGZhY2U9Im5vcm1hbCIgZm9udD0iZGVmYXVsdCIgY2hhcnNl
dD0iMjM4IiBzaXplPSIxMDAlIj5MdWlzIFBvc2FkYXM8L3N0eWxlPjwvYXV0aG9yPjxhdXRob3I+
PHN0eWxlIGZhY2U9Im5vcm1hbCIgZm9udD0iZGVmYXVsdCIgY2hhcnNldD0iMjM4IiBzaXplPSIx
MDAlIj5LZW50IEVza3JpZGdlPC9zdHlsZT48L2F1dGhvcj48YXV0aG9yPjxzdHlsZSBmYWNlPSJu
b3JtYWwiIGZvbnQ9ImRlZmF1bHQiIGNoYXJzZXQ9IjIzOCIgc2l6ZT0iMTAwJSI+R2VvcmdlIEdy
YWVmPC9zdHlsZT48L2F1dGhvcj48L2F1dGhvcnM+PC9jb250cmlidXRvcnM+PHRpdGxlcz48dGl0
bGU+UGhlbm90eXBpYyB0cmFpdCBleHRyYWN0aW9uIG9mIHNveWJlYW4gcGxhbnRzIHVzaW5nIGRl
ZXAgY29udm9sdXRpb25hbCBuZXVyYWwgbmV0d29ya3Mgd2l0aCB0cmFuc2ZlciBsZWFybmluZzwv
dGl0bGU+PHNlY29uZGFyeS10aXRsZT5CaWcgRGF0YSBhbmQgSW5mb3JtYXRpb24gQW5hbHl0aWNz
PC9zZWNvbmRhcnktdGl0bGU+PC90aXRsZXM+PHBlcmlvZGljYWw+PGZ1bGwtdGl0bGU+QmlnIERh
dGEgYW5kIEluZm9ybWF0aW9uIEFuYWx5dGljczwvZnVsbC10aXRsZT48L3BlcmlvZGljYWw+PHBh
Z2VzPjI2LTQwPC9wYWdlcz48dm9sdW1lPjxzdHlsZSBmYWNlPSJub3JtYWwiIGZvbnQ9ImRlZmF1
bHQiIGNoYXJzZXQ9IjIzOCIgc2l6ZT0iMTAwJSI+Njwvc3R5bGU+PC92b2x1bWU+PGRhdGVzPjx5
ZWFyPjxzdHlsZSBmYWNlPSJub3JtYWwiIGZvbnQ9ImRlZmF1bHQiIGNoYXJzZXQ9IjIzOCIgc2l6
ZT0iMTAwJSI+MjAyMTwvc3R5bGU+PC95ZWFyPjwvZGF0ZXM+PHVybHM+PC91cmxzPjxlbGVjdHJv
bmljLXJlc291cmNlLW51bT4xMC4zOTM0L2JkaWEuMjAyMTAwMzwvZWxlY3Ryb25pYy1yZXNvdXJj
ZS1udW0+PC9yZWNvcmQ+PC9DaXRlPjxDaXRlPjxBdXRob3I+WXU8L0F1dGhvcj48WWVhcj4yMDE4
PC9ZZWFyPjxSZWNOdW0+ODwvUmVjTnVtPjxyZWNvcmQ+PHJlYy1udW1iZXI+ODwvcmVjLW51bWJl
cj48Zm9yZWlnbi1rZXlzPjxrZXkgYXBwPSJFTiIgZGItaWQ9ImVwdjBldHZzMnBmcjk5ZTV4eHB2
NTAyN3hlMDVzdHpyMjJ2ZCIgdGltZXN0YW1wPSIxNzM4MTc1MjA5Ij44PC9rZXk+PC9mb3JlaWdu
LWtleXM+PHJlZi10eXBlIG5hbWU9IkpvdXJuYWwgQXJ0aWNsZSI+MTc8L3JlZi10eXBlPjxjb250
cmlidXRvcnM+PGF1dGhvcnM+PGF1dGhvcj5ZdSwgSnVuZmVpPC9hdXRob3I+PGF1dGhvcj5MaSwg
SmluZ3dlbjwvYXV0aG9yPjxhdXRob3I+U3VuLCBCaW5nPC9hdXRob3I+PGF1dGhvcj5DaGVuLCBK
aWU8L2F1dGhvcj48YXV0aG9yPkxpLCBDaHVuc2hlbmc8L2F1dGhvcj48L2F1dGhvcnM+PC9jb250
cmlidXRvcnM+PHRpdGxlcz48dGl0bGU+TXVsdGljbGFzcyBSYWRpbyBGcmVxdWVuY3kgSW50ZXJm
ZXJlbmNlIERldGVjdGlvbiBhbmQgU3VwcHJlc3Npb24gZm9yIFNBUiBCYXNlZCBvbiB0aGUgU2lu
Z2xlIFNob3QgTXVsdGlCb3ggRGV0ZWN0b3I8L3RpdGxlPjxzZWNvbmRhcnktdGl0bGU+U2Vuc29y
czwvc2Vjb25kYXJ5LXRpdGxlPjwvdGl0bGVzPjxwZXJpb2RpY2FsPjxmdWxsLXRpdGxlPlNlbnNv
cnM8L2Z1bGwtdGl0bGU+PC9wZXJpb2RpY2FsPjx2b2x1bWU+PHN0eWxlIGZhY2U9Im5vcm1hbCIg
Zm9udD0iZGVmYXVsdCIgY2hhcnNldD0iMjM4IiBzaXplPSIxMDAlIj4xODwvc3R5bGU+PC92b2x1
bWU+PG51bWJlcj48c3R5bGUgZmFjZT0ibm9ybWFsIiBmb250PSJkZWZhdWx0IiBjaGFyc2V0PSIy
MzgiIHNpemU9IjEwMCUiPjExPC9zdHlsZT48L251bWJlcj48ZGF0ZXM+PHllYXI+MjAxODwveWVh
cj48L2RhdGVzPjx1cmxzPjwvdXJscz48Y3VzdG9tNz48c3R5bGUgZmFjZT0ibm9ybWFsIiBmb250
PSJkZWZhdWx0IiBjaGFyc2V0PSIyMzgiIHNpemU9IjEwMCUiPjQwMzQ8L3N0eWxlPjwvY3VzdG9t
Nz48ZWxlY3Ryb25pYy1yZXNvdXJjZS1udW0+MTAuMzM5MC9zMTgxMTQwMzQ8L2VsZWN0cm9uaWMt
cmVzb3VyY2UtbnVtPjwvcmVjb3JkPjwvQ2l0ZT48L0VuZE5vdGU+AG==
</w:fldData>
        </w:fldChar>
      </w:r>
      <w:r w:rsidR="00B73EC4">
        <w:instrText xml:space="preserve"> ADDIN EN.CITE.DATA </w:instrText>
      </w:r>
      <w:r w:rsidR="00B73EC4">
        <w:fldChar w:fldCharType="end"/>
      </w:r>
      <w:r w:rsidR="00F44EF3">
        <w:fldChar w:fldCharType="separate"/>
      </w:r>
      <w:r w:rsidR="00B73EC4">
        <w:rPr>
          <w:noProof/>
        </w:rPr>
        <w:t>[8, 9]</w:t>
      </w:r>
      <w:r w:rsidR="00F44EF3">
        <w:fldChar w:fldCharType="end"/>
      </w:r>
      <w:r>
        <w:t>)</w:t>
      </w:r>
    </w:p>
    <w:tbl>
      <w:tblPr>
        <w:tblStyle w:val="Mkatabulky"/>
        <w:tblW w:w="9060" w:type="dxa"/>
        <w:tblLook w:val="04A0" w:firstRow="1" w:lastRow="0" w:firstColumn="1" w:lastColumn="0" w:noHBand="0" w:noVBand="1"/>
      </w:tblPr>
      <w:tblGrid>
        <w:gridCol w:w="779"/>
        <w:gridCol w:w="2477"/>
        <w:gridCol w:w="1417"/>
        <w:gridCol w:w="1418"/>
        <w:gridCol w:w="1549"/>
        <w:gridCol w:w="1420"/>
      </w:tblGrid>
      <w:tr w:rsidR="00281220" w:rsidRPr="006F26FB" w14:paraId="7A90A216" w14:textId="77777777" w:rsidTr="00566F26">
        <w:trPr>
          <w:trHeight w:val="480"/>
        </w:trPr>
        <w:tc>
          <w:tcPr>
            <w:tcW w:w="3256" w:type="dxa"/>
            <w:gridSpan w:val="2"/>
            <w:tcBorders>
              <w:top w:val="single" w:sz="12" w:space="0" w:color="auto"/>
              <w:left w:val="single" w:sz="12" w:space="0" w:color="auto"/>
              <w:bottom w:val="single" w:sz="4" w:space="0" w:color="auto"/>
              <w:right w:val="nil"/>
            </w:tcBorders>
            <w:vAlign w:val="center"/>
          </w:tcPr>
          <w:p w14:paraId="30C0FEFA" w14:textId="77777777" w:rsidR="00281220" w:rsidRPr="00B91506" w:rsidRDefault="00281220" w:rsidP="00566F26">
            <w:pPr>
              <w:pStyle w:val="Textvtabulce"/>
              <w:jc w:val="center"/>
              <w:rPr>
                <w:b/>
                <w:bCs/>
              </w:rPr>
            </w:pPr>
            <w:r w:rsidRPr="00B91506">
              <w:rPr>
                <w:b/>
                <w:bCs/>
              </w:rPr>
              <w:t>Vrstva</w:t>
            </w:r>
          </w:p>
        </w:tc>
        <w:tc>
          <w:tcPr>
            <w:tcW w:w="1417" w:type="dxa"/>
            <w:tcBorders>
              <w:top w:val="single" w:sz="12" w:space="0" w:color="auto"/>
              <w:left w:val="nil"/>
              <w:bottom w:val="single" w:sz="4" w:space="0" w:color="auto"/>
              <w:right w:val="nil"/>
            </w:tcBorders>
            <w:vAlign w:val="center"/>
          </w:tcPr>
          <w:p w14:paraId="77027BFB" w14:textId="77777777" w:rsidR="00281220" w:rsidRPr="006F26FB" w:rsidRDefault="00281220" w:rsidP="00566F26">
            <w:pPr>
              <w:pStyle w:val="Textvtabulce"/>
              <w:jc w:val="center"/>
              <w:rPr>
                <w:b/>
                <w:bCs/>
              </w:rPr>
            </w:pPr>
            <w:r w:rsidRPr="006F26FB">
              <w:rPr>
                <w:b/>
                <w:bCs/>
              </w:rPr>
              <w:t>Velikost filtru</w:t>
            </w:r>
          </w:p>
        </w:tc>
        <w:tc>
          <w:tcPr>
            <w:tcW w:w="1418" w:type="dxa"/>
            <w:tcBorders>
              <w:top w:val="single" w:sz="12" w:space="0" w:color="auto"/>
              <w:left w:val="nil"/>
              <w:bottom w:val="single" w:sz="4" w:space="0" w:color="auto"/>
              <w:right w:val="nil"/>
            </w:tcBorders>
            <w:vAlign w:val="center"/>
          </w:tcPr>
          <w:p w14:paraId="355B511B" w14:textId="77777777" w:rsidR="00281220" w:rsidRPr="006F26FB" w:rsidRDefault="00281220" w:rsidP="00566F26">
            <w:pPr>
              <w:pStyle w:val="Textvtabulce"/>
              <w:jc w:val="center"/>
              <w:rPr>
                <w:b/>
                <w:bCs/>
              </w:rPr>
            </w:pPr>
            <w:r w:rsidRPr="006F26FB">
              <w:rPr>
                <w:b/>
                <w:bCs/>
              </w:rPr>
              <w:t>Krok</w:t>
            </w:r>
          </w:p>
        </w:tc>
        <w:tc>
          <w:tcPr>
            <w:tcW w:w="1549" w:type="dxa"/>
            <w:tcBorders>
              <w:top w:val="single" w:sz="12" w:space="0" w:color="auto"/>
              <w:left w:val="nil"/>
              <w:bottom w:val="single" w:sz="4" w:space="0" w:color="auto"/>
              <w:right w:val="nil"/>
            </w:tcBorders>
            <w:vAlign w:val="center"/>
          </w:tcPr>
          <w:p w14:paraId="0B435BA4" w14:textId="77777777" w:rsidR="00281220" w:rsidRPr="006F26FB" w:rsidRDefault="00281220" w:rsidP="00566F26">
            <w:pPr>
              <w:pStyle w:val="Textvtabulce"/>
              <w:jc w:val="center"/>
              <w:rPr>
                <w:b/>
                <w:bCs/>
              </w:rPr>
            </w:pPr>
            <w:r w:rsidRPr="006F26FB">
              <w:rPr>
                <w:b/>
                <w:bCs/>
              </w:rPr>
              <w:t>Velikost</w:t>
            </w:r>
          </w:p>
        </w:tc>
        <w:tc>
          <w:tcPr>
            <w:tcW w:w="1420" w:type="dxa"/>
            <w:tcBorders>
              <w:top w:val="single" w:sz="12" w:space="0" w:color="auto"/>
              <w:left w:val="nil"/>
              <w:bottom w:val="single" w:sz="4" w:space="0" w:color="auto"/>
              <w:right w:val="single" w:sz="12" w:space="0" w:color="auto"/>
            </w:tcBorders>
            <w:vAlign w:val="center"/>
          </w:tcPr>
          <w:p w14:paraId="321F6C75" w14:textId="4A613FFE" w:rsidR="00281220" w:rsidRPr="006F26FB" w:rsidRDefault="00281220" w:rsidP="00312EE9">
            <w:pPr>
              <w:pStyle w:val="Textvtabulce"/>
              <w:jc w:val="center"/>
              <w:rPr>
                <w:b/>
                <w:bCs/>
              </w:rPr>
            </w:pPr>
            <w:r w:rsidRPr="006F26FB">
              <w:rPr>
                <w:b/>
                <w:bCs/>
              </w:rPr>
              <w:t xml:space="preserve">Počet </w:t>
            </w:r>
            <w:r>
              <w:rPr>
                <w:b/>
                <w:bCs/>
              </w:rPr>
              <w:t xml:space="preserve">map </w:t>
            </w:r>
            <w:r w:rsidR="00312EE9">
              <w:rPr>
                <w:b/>
                <w:bCs/>
              </w:rPr>
              <w:t>příznaků</w:t>
            </w:r>
          </w:p>
        </w:tc>
      </w:tr>
      <w:tr w:rsidR="00281220" w:rsidRPr="006F26FB" w14:paraId="640082AB" w14:textId="77777777" w:rsidTr="00523A93">
        <w:trPr>
          <w:trHeight w:val="255"/>
        </w:trPr>
        <w:tc>
          <w:tcPr>
            <w:tcW w:w="779" w:type="dxa"/>
            <w:tcBorders>
              <w:top w:val="single" w:sz="4" w:space="0" w:color="auto"/>
              <w:left w:val="single" w:sz="12" w:space="0" w:color="auto"/>
              <w:bottom w:val="nil"/>
              <w:right w:val="nil"/>
            </w:tcBorders>
            <w:vAlign w:val="center"/>
          </w:tcPr>
          <w:p w14:paraId="19A7212D" w14:textId="77777777" w:rsidR="00281220" w:rsidRPr="00B91506" w:rsidRDefault="00281220" w:rsidP="00566F26">
            <w:pPr>
              <w:pStyle w:val="Textvtabulce"/>
              <w:rPr>
                <w:b/>
                <w:bCs/>
              </w:rPr>
            </w:pPr>
            <w:r w:rsidRPr="00B91506">
              <w:rPr>
                <w:b/>
                <w:bCs/>
              </w:rPr>
              <w:t>Vstup</w:t>
            </w:r>
          </w:p>
        </w:tc>
        <w:tc>
          <w:tcPr>
            <w:tcW w:w="2477" w:type="dxa"/>
            <w:tcBorders>
              <w:top w:val="single" w:sz="4" w:space="0" w:color="auto"/>
              <w:left w:val="nil"/>
              <w:bottom w:val="nil"/>
              <w:right w:val="nil"/>
            </w:tcBorders>
            <w:vAlign w:val="center"/>
          </w:tcPr>
          <w:p w14:paraId="3BB08680" w14:textId="77777777" w:rsidR="00281220" w:rsidRPr="00B91506" w:rsidRDefault="00281220" w:rsidP="00566F26">
            <w:pPr>
              <w:pStyle w:val="Textvtabulce"/>
              <w:jc w:val="center"/>
            </w:pPr>
            <w:r w:rsidRPr="00B91506">
              <w:t>Obraz</w:t>
            </w:r>
          </w:p>
        </w:tc>
        <w:tc>
          <w:tcPr>
            <w:tcW w:w="1417" w:type="dxa"/>
            <w:tcBorders>
              <w:top w:val="single" w:sz="4" w:space="0" w:color="auto"/>
              <w:left w:val="nil"/>
              <w:bottom w:val="nil"/>
              <w:right w:val="nil"/>
            </w:tcBorders>
            <w:vAlign w:val="center"/>
          </w:tcPr>
          <w:p w14:paraId="7E24BD74" w14:textId="77777777" w:rsidR="00281220" w:rsidRPr="006F26FB" w:rsidRDefault="00281220" w:rsidP="00566F26">
            <w:pPr>
              <w:pStyle w:val="Textvtabulce"/>
              <w:jc w:val="center"/>
            </w:pPr>
            <w:r w:rsidRPr="006F26FB">
              <w:t>-</w:t>
            </w:r>
          </w:p>
        </w:tc>
        <w:tc>
          <w:tcPr>
            <w:tcW w:w="1418" w:type="dxa"/>
            <w:tcBorders>
              <w:top w:val="single" w:sz="4" w:space="0" w:color="auto"/>
              <w:left w:val="nil"/>
              <w:bottom w:val="nil"/>
              <w:right w:val="nil"/>
            </w:tcBorders>
            <w:vAlign w:val="center"/>
          </w:tcPr>
          <w:p w14:paraId="62850CFD" w14:textId="77777777" w:rsidR="00281220" w:rsidRPr="006F26FB" w:rsidRDefault="00281220" w:rsidP="00566F26">
            <w:pPr>
              <w:pStyle w:val="Textvtabulce"/>
              <w:jc w:val="center"/>
            </w:pPr>
            <w:r w:rsidRPr="006F26FB">
              <w:t>-</w:t>
            </w:r>
          </w:p>
        </w:tc>
        <w:tc>
          <w:tcPr>
            <w:tcW w:w="1549" w:type="dxa"/>
            <w:tcBorders>
              <w:top w:val="single" w:sz="4" w:space="0" w:color="auto"/>
              <w:left w:val="nil"/>
              <w:bottom w:val="nil"/>
              <w:right w:val="nil"/>
            </w:tcBorders>
            <w:vAlign w:val="center"/>
          </w:tcPr>
          <w:p w14:paraId="25503DDF" w14:textId="77777777" w:rsidR="00281220" w:rsidRPr="001B2B9C" w:rsidRDefault="00281220" w:rsidP="00566F26">
            <w:pPr>
              <w:pStyle w:val="Textvtabulce"/>
              <w:jc w:val="center"/>
            </w:pPr>
            <w:r w:rsidRPr="001B2B9C">
              <w:t>224 × 224</w:t>
            </w:r>
          </w:p>
        </w:tc>
        <w:tc>
          <w:tcPr>
            <w:tcW w:w="1420" w:type="dxa"/>
            <w:tcBorders>
              <w:top w:val="single" w:sz="4" w:space="0" w:color="auto"/>
              <w:left w:val="nil"/>
              <w:bottom w:val="nil"/>
              <w:right w:val="single" w:sz="12" w:space="0" w:color="auto"/>
            </w:tcBorders>
            <w:shd w:val="clear" w:color="auto" w:fill="auto"/>
            <w:vAlign w:val="center"/>
          </w:tcPr>
          <w:p w14:paraId="12626670" w14:textId="77777777" w:rsidR="00281220" w:rsidRPr="00523A93" w:rsidRDefault="00281220" w:rsidP="00566F26">
            <w:pPr>
              <w:pStyle w:val="Textvtabulce"/>
              <w:jc w:val="center"/>
            </w:pPr>
            <w:r w:rsidRPr="00523A93">
              <w:t>3</w:t>
            </w:r>
          </w:p>
        </w:tc>
      </w:tr>
      <w:tr w:rsidR="00281220" w:rsidRPr="006F26FB" w14:paraId="2A031ACB" w14:textId="77777777" w:rsidTr="00566F26">
        <w:trPr>
          <w:trHeight w:val="255"/>
        </w:trPr>
        <w:tc>
          <w:tcPr>
            <w:tcW w:w="779" w:type="dxa"/>
            <w:tcBorders>
              <w:top w:val="nil"/>
              <w:left w:val="single" w:sz="12" w:space="0" w:color="auto"/>
              <w:bottom w:val="nil"/>
              <w:right w:val="nil"/>
            </w:tcBorders>
            <w:vAlign w:val="center"/>
          </w:tcPr>
          <w:p w14:paraId="02A1CBDE" w14:textId="77777777" w:rsidR="00281220" w:rsidRPr="00B91506" w:rsidRDefault="00281220" w:rsidP="00566F26">
            <w:pPr>
              <w:pStyle w:val="Textvtabulce"/>
              <w:rPr>
                <w:b/>
                <w:bCs/>
              </w:rPr>
            </w:pPr>
            <w:r>
              <w:rPr>
                <w:b/>
                <w:bCs/>
              </w:rPr>
              <w:t>1</w:t>
            </w:r>
          </w:p>
        </w:tc>
        <w:tc>
          <w:tcPr>
            <w:tcW w:w="2477" w:type="dxa"/>
            <w:tcBorders>
              <w:top w:val="nil"/>
              <w:left w:val="nil"/>
              <w:bottom w:val="nil"/>
              <w:right w:val="nil"/>
            </w:tcBorders>
            <w:vAlign w:val="center"/>
          </w:tcPr>
          <w:p w14:paraId="1416ACC9" w14:textId="77777777" w:rsidR="00281220" w:rsidRPr="00B91506" w:rsidRDefault="00281220" w:rsidP="00566F26">
            <w:pPr>
              <w:pStyle w:val="Textvtabulce"/>
              <w:jc w:val="center"/>
            </w:pPr>
            <w:r w:rsidRPr="00B91506">
              <w:t>2 × konvoluce</w:t>
            </w:r>
          </w:p>
        </w:tc>
        <w:tc>
          <w:tcPr>
            <w:tcW w:w="1417" w:type="dxa"/>
            <w:tcBorders>
              <w:top w:val="nil"/>
              <w:left w:val="nil"/>
              <w:bottom w:val="nil"/>
              <w:right w:val="nil"/>
            </w:tcBorders>
            <w:vAlign w:val="center"/>
          </w:tcPr>
          <w:p w14:paraId="44EF6A25"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2FC7F717" w14:textId="77777777" w:rsidR="00281220" w:rsidRPr="006F26FB" w:rsidRDefault="00281220" w:rsidP="00566F26">
            <w:pPr>
              <w:pStyle w:val="Textvtabulce"/>
              <w:jc w:val="center"/>
            </w:pPr>
            <w:r w:rsidRPr="006F26FB">
              <w:t>1</w:t>
            </w:r>
          </w:p>
        </w:tc>
        <w:tc>
          <w:tcPr>
            <w:tcW w:w="1549" w:type="dxa"/>
            <w:tcBorders>
              <w:top w:val="nil"/>
              <w:left w:val="nil"/>
              <w:bottom w:val="nil"/>
              <w:right w:val="nil"/>
            </w:tcBorders>
            <w:vAlign w:val="center"/>
          </w:tcPr>
          <w:p w14:paraId="255F0B8B" w14:textId="77777777" w:rsidR="00281220" w:rsidRPr="001B2B9C" w:rsidRDefault="00281220" w:rsidP="00566F26">
            <w:pPr>
              <w:pStyle w:val="Textvtabulce"/>
              <w:jc w:val="center"/>
            </w:pPr>
            <w:r w:rsidRPr="001B2B9C">
              <w:t>224 × 224</w:t>
            </w:r>
          </w:p>
        </w:tc>
        <w:tc>
          <w:tcPr>
            <w:tcW w:w="1420" w:type="dxa"/>
            <w:tcBorders>
              <w:top w:val="nil"/>
              <w:left w:val="nil"/>
              <w:bottom w:val="nil"/>
              <w:right w:val="single" w:sz="12" w:space="0" w:color="auto"/>
            </w:tcBorders>
            <w:vAlign w:val="center"/>
          </w:tcPr>
          <w:p w14:paraId="4A4A9356" w14:textId="77777777" w:rsidR="00281220" w:rsidRPr="001B2B9C" w:rsidRDefault="00281220" w:rsidP="00566F26">
            <w:pPr>
              <w:pStyle w:val="Textvtabulce"/>
              <w:jc w:val="center"/>
            </w:pPr>
            <w:r w:rsidRPr="001B2B9C">
              <w:t>64</w:t>
            </w:r>
          </w:p>
        </w:tc>
      </w:tr>
      <w:tr w:rsidR="00281220" w:rsidRPr="006F26FB" w14:paraId="50429B68" w14:textId="77777777" w:rsidTr="00566F26">
        <w:trPr>
          <w:trHeight w:val="255"/>
        </w:trPr>
        <w:tc>
          <w:tcPr>
            <w:tcW w:w="779" w:type="dxa"/>
            <w:tcBorders>
              <w:top w:val="nil"/>
              <w:left w:val="single" w:sz="12" w:space="0" w:color="auto"/>
              <w:bottom w:val="nil"/>
              <w:right w:val="nil"/>
            </w:tcBorders>
            <w:vAlign w:val="center"/>
          </w:tcPr>
          <w:p w14:paraId="54279B56" w14:textId="77777777" w:rsidR="00281220" w:rsidRPr="00B91506" w:rsidRDefault="00281220" w:rsidP="00566F26">
            <w:pPr>
              <w:pStyle w:val="Textvtabulce"/>
              <w:rPr>
                <w:b/>
                <w:bCs/>
              </w:rPr>
            </w:pPr>
            <w:r w:rsidRPr="00B91506">
              <w:rPr>
                <w:b/>
                <w:bCs/>
              </w:rPr>
              <w:t>3</w:t>
            </w:r>
          </w:p>
        </w:tc>
        <w:tc>
          <w:tcPr>
            <w:tcW w:w="2477" w:type="dxa"/>
            <w:tcBorders>
              <w:top w:val="nil"/>
              <w:left w:val="nil"/>
              <w:bottom w:val="nil"/>
              <w:right w:val="nil"/>
            </w:tcBorders>
            <w:vAlign w:val="center"/>
          </w:tcPr>
          <w:p w14:paraId="0E7F17EC" w14:textId="77777777" w:rsidR="00281220" w:rsidRPr="00B91506" w:rsidRDefault="00281220" w:rsidP="00566F26">
            <w:pPr>
              <w:pStyle w:val="Textvtabulce"/>
              <w:jc w:val="center"/>
            </w:pPr>
            <w:r w:rsidRPr="00B91506">
              <w:t>max pooling</w:t>
            </w:r>
          </w:p>
        </w:tc>
        <w:tc>
          <w:tcPr>
            <w:tcW w:w="1417" w:type="dxa"/>
            <w:tcBorders>
              <w:top w:val="nil"/>
              <w:left w:val="nil"/>
              <w:bottom w:val="nil"/>
              <w:right w:val="nil"/>
            </w:tcBorders>
            <w:vAlign w:val="center"/>
          </w:tcPr>
          <w:p w14:paraId="3CC57EDE"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7FA0E515" w14:textId="77777777" w:rsidR="00281220" w:rsidRPr="006F26FB" w:rsidRDefault="00281220" w:rsidP="00566F26">
            <w:pPr>
              <w:pStyle w:val="Textvtabulce"/>
              <w:jc w:val="center"/>
            </w:pPr>
            <w:r w:rsidRPr="006F26FB">
              <w:t>2</w:t>
            </w:r>
          </w:p>
        </w:tc>
        <w:tc>
          <w:tcPr>
            <w:tcW w:w="1549" w:type="dxa"/>
            <w:tcBorders>
              <w:top w:val="nil"/>
              <w:left w:val="nil"/>
              <w:bottom w:val="nil"/>
              <w:right w:val="nil"/>
            </w:tcBorders>
            <w:vAlign w:val="center"/>
          </w:tcPr>
          <w:p w14:paraId="5A81600C" w14:textId="77777777" w:rsidR="00281220" w:rsidRPr="001B2B9C" w:rsidRDefault="00281220" w:rsidP="00566F26">
            <w:pPr>
              <w:pStyle w:val="Textvtabulce"/>
              <w:jc w:val="center"/>
            </w:pPr>
            <w:r w:rsidRPr="001B2B9C">
              <w:t>112 × 112</w:t>
            </w:r>
          </w:p>
        </w:tc>
        <w:tc>
          <w:tcPr>
            <w:tcW w:w="1420" w:type="dxa"/>
            <w:tcBorders>
              <w:top w:val="nil"/>
              <w:left w:val="nil"/>
              <w:bottom w:val="nil"/>
              <w:right w:val="single" w:sz="12" w:space="0" w:color="auto"/>
            </w:tcBorders>
            <w:vAlign w:val="center"/>
          </w:tcPr>
          <w:p w14:paraId="304E8B4B" w14:textId="77777777" w:rsidR="00281220" w:rsidRPr="001B2B9C" w:rsidRDefault="00281220" w:rsidP="00566F26">
            <w:pPr>
              <w:pStyle w:val="Textvtabulce"/>
              <w:jc w:val="center"/>
            </w:pPr>
            <w:r w:rsidRPr="001B2B9C">
              <w:t>64</w:t>
            </w:r>
          </w:p>
        </w:tc>
      </w:tr>
      <w:tr w:rsidR="00281220" w:rsidRPr="006F26FB" w14:paraId="7D48BAED" w14:textId="77777777" w:rsidTr="00566F26">
        <w:trPr>
          <w:trHeight w:val="255"/>
        </w:trPr>
        <w:tc>
          <w:tcPr>
            <w:tcW w:w="779" w:type="dxa"/>
            <w:tcBorders>
              <w:top w:val="nil"/>
              <w:left w:val="single" w:sz="12" w:space="0" w:color="auto"/>
              <w:bottom w:val="nil"/>
              <w:right w:val="nil"/>
            </w:tcBorders>
            <w:vAlign w:val="center"/>
          </w:tcPr>
          <w:p w14:paraId="2650B27C" w14:textId="77777777" w:rsidR="00281220" w:rsidRPr="00B91506" w:rsidRDefault="00281220" w:rsidP="00566F26">
            <w:pPr>
              <w:pStyle w:val="Textvtabulce"/>
              <w:rPr>
                <w:b/>
                <w:bCs/>
              </w:rPr>
            </w:pPr>
            <w:r>
              <w:rPr>
                <w:b/>
                <w:bCs/>
              </w:rPr>
              <w:t>4</w:t>
            </w:r>
          </w:p>
        </w:tc>
        <w:tc>
          <w:tcPr>
            <w:tcW w:w="2477" w:type="dxa"/>
            <w:tcBorders>
              <w:top w:val="nil"/>
              <w:left w:val="nil"/>
              <w:bottom w:val="nil"/>
              <w:right w:val="nil"/>
            </w:tcBorders>
            <w:vAlign w:val="center"/>
          </w:tcPr>
          <w:p w14:paraId="00DC0063" w14:textId="77777777" w:rsidR="00281220" w:rsidRPr="00B91506" w:rsidRDefault="00281220" w:rsidP="00566F26">
            <w:pPr>
              <w:pStyle w:val="Textvtabulce"/>
              <w:jc w:val="center"/>
            </w:pPr>
            <w:r w:rsidRPr="00B91506">
              <w:t>2 × konvoluce</w:t>
            </w:r>
          </w:p>
        </w:tc>
        <w:tc>
          <w:tcPr>
            <w:tcW w:w="1417" w:type="dxa"/>
            <w:tcBorders>
              <w:top w:val="nil"/>
              <w:left w:val="nil"/>
              <w:bottom w:val="nil"/>
              <w:right w:val="nil"/>
            </w:tcBorders>
            <w:vAlign w:val="center"/>
          </w:tcPr>
          <w:p w14:paraId="1307986E"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256F6BDC" w14:textId="77777777" w:rsidR="00281220" w:rsidRPr="006F26FB" w:rsidRDefault="00281220" w:rsidP="00566F26">
            <w:pPr>
              <w:pStyle w:val="Textvtabulce"/>
              <w:jc w:val="center"/>
            </w:pPr>
            <w:r w:rsidRPr="006F26FB">
              <w:t>1</w:t>
            </w:r>
          </w:p>
        </w:tc>
        <w:tc>
          <w:tcPr>
            <w:tcW w:w="1549" w:type="dxa"/>
            <w:tcBorders>
              <w:top w:val="nil"/>
              <w:left w:val="nil"/>
              <w:bottom w:val="nil"/>
              <w:right w:val="nil"/>
            </w:tcBorders>
            <w:vAlign w:val="center"/>
          </w:tcPr>
          <w:p w14:paraId="3E89A93B" w14:textId="77777777" w:rsidR="00281220" w:rsidRPr="006F26FB" w:rsidRDefault="00281220" w:rsidP="00566F26">
            <w:pPr>
              <w:pStyle w:val="Textvtabulce"/>
              <w:jc w:val="center"/>
            </w:pPr>
            <w:r>
              <w:t xml:space="preserve">112 </w:t>
            </w:r>
            <w:r w:rsidRPr="006F26FB">
              <w:t>×</w:t>
            </w:r>
            <w:r>
              <w:t xml:space="preserve"> 112</w:t>
            </w:r>
          </w:p>
        </w:tc>
        <w:tc>
          <w:tcPr>
            <w:tcW w:w="1420" w:type="dxa"/>
            <w:tcBorders>
              <w:top w:val="nil"/>
              <w:left w:val="nil"/>
              <w:bottom w:val="nil"/>
              <w:right w:val="single" w:sz="12" w:space="0" w:color="auto"/>
            </w:tcBorders>
            <w:vAlign w:val="center"/>
          </w:tcPr>
          <w:p w14:paraId="422E1782" w14:textId="77777777" w:rsidR="00281220" w:rsidRPr="006F26FB" w:rsidRDefault="00281220" w:rsidP="00566F26">
            <w:pPr>
              <w:pStyle w:val="Textvtabulce"/>
              <w:jc w:val="center"/>
            </w:pPr>
            <w:r>
              <w:t>128</w:t>
            </w:r>
          </w:p>
        </w:tc>
      </w:tr>
      <w:tr w:rsidR="00281220" w:rsidRPr="006F26FB" w14:paraId="1D03128F" w14:textId="77777777" w:rsidTr="00566F26">
        <w:trPr>
          <w:trHeight w:val="255"/>
        </w:trPr>
        <w:tc>
          <w:tcPr>
            <w:tcW w:w="779" w:type="dxa"/>
            <w:tcBorders>
              <w:top w:val="nil"/>
              <w:left w:val="single" w:sz="12" w:space="0" w:color="auto"/>
              <w:bottom w:val="nil"/>
              <w:right w:val="nil"/>
            </w:tcBorders>
            <w:vAlign w:val="center"/>
          </w:tcPr>
          <w:p w14:paraId="6A381B18" w14:textId="77777777" w:rsidR="00281220" w:rsidRPr="00B91506" w:rsidRDefault="00281220" w:rsidP="00566F26">
            <w:pPr>
              <w:pStyle w:val="Textvtabulce"/>
              <w:rPr>
                <w:b/>
                <w:bCs/>
              </w:rPr>
            </w:pPr>
            <w:r>
              <w:rPr>
                <w:b/>
                <w:bCs/>
              </w:rPr>
              <w:t>6</w:t>
            </w:r>
          </w:p>
        </w:tc>
        <w:tc>
          <w:tcPr>
            <w:tcW w:w="2477" w:type="dxa"/>
            <w:tcBorders>
              <w:top w:val="nil"/>
              <w:left w:val="nil"/>
              <w:bottom w:val="nil"/>
              <w:right w:val="nil"/>
            </w:tcBorders>
            <w:vAlign w:val="center"/>
          </w:tcPr>
          <w:p w14:paraId="05745172" w14:textId="77777777" w:rsidR="00281220" w:rsidRPr="00B91506" w:rsidRDefault="00281220" w:rsidP="00566F26">
            <w:pPr>
              <w:pStyle w:val="Textvtabulce"/>
              <w:jc w:val="center"/>
            </w:pPr>
            <w:r w:rsidRPr="00B91506">
              <w:t>max pooling</w:t>
            </w:r>
          </w:p>
        </w:tc>
        <w:tc>
          <w:tcPr>
            <w:tcW w:w="1417" w:type="dxa"/>
            <w:tcBorders>
              <w:top w:val="nil"/>
              <w:left w:val="nil"/>
              <w:bottom w:val="nil"/>
              <w:right w:val="nil"/>
            </w:tcBorders>
            <w:vAlign w:val="center"/>
          </w:tcPr>
          <w:p w14:paraId="5A654134"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798349F8"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3CB9A661" w14:textId="77777777" w:rsidR="00281220" w:rsidRPr="006F26FB" w:rsidRDefault="00281220" w:rsidP="00566F26">
            <w:pPr>
              <w:pStyle w:val="Textvtabulce"/>
              <w:jc w:val="center"/>
            </w:pPr>
            <w:r>
              <w:t xml:space="preserve">56 </w:t>
            </w:r>
            <w:r w:rsidRPr="006F26FB">
              <w:t>×</w:t>
            </w:r>
            <w:r>
              <w:t xml:space="preserve"> 56</w:t>
            </w:r>
          </w:p>
        </w:tc>
        <w:tc>
          <w:tcPr>
            <w:tcW w:w="1420" w:type="dxa"/>
            <w:tcBorders>
              <w:top w:val="nil"/>
              <w:left w:val="nil"/>
              <w:bottom w:val="nil"/>
              <w:right w:val="single" w:sz="12" w:space="0" w:color="auto"/>
            </w:tcBorders>
            <w:vAlign w:val="center"/>
          </w:tcPr>
          <w:p w14:paraId="3930B7AC" w14:textId="77777777" w:rsidR="00281220" w:rsidRPr="006F26FB" w:rsidRDefault="00281220" w:rsidP="00566F26">
            <w:pPr>
              <w:pStyle w:val="Textvtabulce"/>
              <w:jc w:val="center"/>
            </w:pPr>
            <w:r>
              <w:t>128</w:t>
            </w:r>
          </w:p>
        </w:tc>
      </w:tr>
      <w:tr w:rsidR="00281220" w:rsidRPr="006F26FB" w14:paraId="56F60036" w14:textId="77777777" w:rsidTr="00566F26">
        <w:trPr>
          <w:trHeight w:val="255"/>
        </w:trPr>
        <w:tc>
          <w:tcPr>
            <w:tcW w:w="779" w:type="dxa"/>
            <w:tcBorders>
              <w:top w:val="nil"/>
              <w:left w:val="single" w:sz="12" w:space="0" w:color="auto"/>
              <w:bottom w:val="nil"/>
              <w:right w:val="nil"/>
            </w:tcBorders>
            <w:vAlign w:val="center"/>
          </w:tcPr>
          <w:p w14:paraId="19EBBFF5" w14:textId="77777777" w:rsidR="00281220" w:rsidRPr="00B91506" w:rsidRDefault="00281220" w:rsidP="00566F26">
            <w:pPr>
              <w:pStyle w:val="Textvtabulce"/>
              <w:rPr>
                <w:b/>
                <w:bCs/>
              </w:rPr>
            </w:pPr>
            <w:r>
              <w:rPr>
                <w:b/>
                <w:bCs/>
              </w:rPr>
              <w:t>7</w:t>
            </w:r>
          </w:p>
        </w:tc>
        <w:tc>
          <w:tcPr>
            <w:tcW w:w="2477" w:type="dxa"/>
            <w:tcBorders>
              <w:top w:val="nil"/>
              <w:left w:val="nil"/>
              <w:bottom w:val="nil"/>
              <w:right w:val="nil"/>
            </w:tcBorders>
            <w:vAlign w:val="center"/>
          </w:tcPr>
          <w:p w14:paraId="042FE2D7" w14:textId="77777777" w:rsidR="00281220" w:rsidRPr="00B91506" w:rsidRDefault="00281220" w:rsidP="00566F26">
            <w:pPr>
              <w:pStyle w:val="Textvtabulce"/>
              <w:jc w:val="center"/>
            </w:pPr>
            <w:r w:rsidRPr="00B91506">
              <w:t>3 × konvoluce</w:t>
            </w:r>
          </w:p>
        </w:tc>
        <w:tc>
          <w:tcPr>
            <w:tcW w:w="1417" w:type="dxa"/>
            <w:tcBorders>
              <w:top w:val="nil"/>
              <w:left w:val="nil"/>
              <w:bottom w:val="nil"/>
              <w:right w:val="nil"/>
            </w:tcBorders>
            <w:vAlign w:val="center"/>
          </w:tcPr>
          <w:p w14:paraId="3C1DF480"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64399449" w14:textId="77777777" w:rsidR="00281220" w:rsidRPr="006F26FB" w:rsidRDefault="00281220" w:rsidP="00566F26">
            <w:pPr>
              <w:pStyle w:val="Textvtabulce"/>
              <w:jc w:val="center"/>
            </w:pPr>
            <w:r>
              <w:t>1</w:t>
            </w:r>
          </w:p>
        </w:tc>
        <w:tc>
          <w:tcPr>
            <w:tcW w:w="1549" w:type="dxa"/>
            <w:tcBorders>
              <w:top w:val="nil"/>
              <w:left w:val="nil"/>
              <w:bottom w:val="nil"/>
              <w:right w:val="nil"/>
            </w:tcBorders>
            <w:vAlign w:val="center"/>
          </w:tcPr>
          <w:p w14:paraId="0FFAA0CB" w14:textId="77777777" w:rsidR="00281220" w:rsidRPr="006F26FB" w:rsidRDefault="00281220" w:rsidP="00566F26">
            <w:pPr>
              <w:pStyle w:val="Textvtabulce"/>
              <w:jc w:val="center"/>
            </w:pPr>
            <w:r>
              <w:t xml:space="preserve">56 </w:t>
            </w:r>
            <w:r w:rsidRPr="006F26FB">
              <w:t>×</w:t>
            </w:r>
            <w:r>
              <w:t xml:space="preserve"> 56</w:t>
            </w:r>
          </w:p>
        </w:tc>
        <w:tc>
          <w:tcPr>
            <w:tcW w:w="1420" w:type="dxa"/>
            <w:tcBorders>
              <w:top w:val="nil"/>
              <w:left w:val="nil"/>
              <w:bottom w:val="nil"/>
              <w:right w:val="single" w:sz="12" w:space="0" w:color="auto"/>
            </w:tcBorders>
            <w:vAlign w:val="center"/>
          </w:tcPr>
          <w:p w14:paraId="1CF75148" w14:textId="77777777" w:rsidR="00281220" w:rsidRPr="006F26FB" w:rsidRDefault="00281220" w:rsidP="00566F26">
            <w:pPr>
              <w:pStyle w:val="Textvtabulce"/>
              <w:jc w:val="center"/>
            </w:pPr>
            <w:r>
              <w:t>256</w:t>
            </w:r>
          </w:p>
        </w:tc>
      </w:tr>
      <w:tr w:rsidR="00281220" w:rsidRPr="006F26FB" w14:paraId="1426F48D" w14:textId="77777777" w:rsidTr="00566F26">
        <w:trPr>
          <w:trHeight w:val="255"/>
        </w:trPr>
        <w:tc>
          <w:tcPr>
            <w:tcW w:w="779" w:type="dxa"/>
            <w:tcBorders>
              <w:top w:val="nil"/>
              <w:left w:val="single" w:sz="12" w:space="0" w:color="auto"/>
              <w:bottom w:val="nil"/>
              <w:right w:val="nil"/>
            </w:tcBorders>
            <w:vAlign w:val="center"/>
          </w:tcPr>
          <w:p w14:paraId="3672F547" w14:textId="77777777" w:rsidR="00281220" w:rsidRPr="00B91506" w:rsidRDefault="00281220" w:rsidP="00566F26">
            <w:pPr>
              <w:pStyle w:val="Textvtabulce"/>
              <w:rPr>
                <w:b/>
                <w:bCs/>
              </w:rPr>
            </w:pPr>
            <w:r>
              <w:rPr>
                <w:b/>
                <w:bCs/>
              </w:rPr>
              <w:t>10</w:t>
            </w:r>
          </w:p>
        </w:tc>
        <w:tc>
          <w:tcPr>
            <w:tcW w:w="2477" w:type="dxa"/>
            <w:tcBorders>
              <w:top w:val="nil"/>
              <w:left w:val="nil"/>
              <w:bottom w:val="nil"/>
              <w:right w:val="nil"/>
            </w:tcBorders>
            <w:vAlign w:val="center"/>
          </w:tcPr>
          <w:p w14:paraId="73388094" w14:textId="77777777" w:rsidR="00281220" w:rsidRPr="00B91506" w:rsidRDefault="00281220" w:rsidP="00566F26">
            <w:pPr>
              <w:pStyle w:val="Textvtabulce"/>
              <w:jc w:val="center"/>
            </w:pPr>
            <w:r w:rsidRPr="00B91506">
              <w:t>max pooling</w:t>
            </w:r>
          </w:p>
        </w:tc>
        <w:tc>
          <w:tcPr>
            <w:tcW w:w="1417" w:type="dxa"/>
            <w:tcBorders>
              <w:top w:val="nil"/>
              <w:left w:val="nil"/>
              <w:bottom w:val="nil"/>
              <w:right w:val="nil"/>
            </w:tcBorders>
            <w:vAlign w:val="center"/>
          </w:tcPr>
          <w:p w14:paraId="59A99B29"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5AB2553A"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067C6A0A" w14:textId="77777777" w:rsidR="00281220" w:rsidRPr="006F26FB" w:rsidRDefault="00281220" w:rsidP="00566F26">
            <w:pPr>
              <w:pStyle w:val="Textvtabulce"/>
              <w:jc w:val="center"/>
            </w:pPr>
            <w:r>
              <w:t xml:space="preserve">28 </w:t>
            </w:r>
            <w:r w:rsidRPr="006F26FB">
              <w:t>×</w:t>
            </w:r>
            <w:r>
              <w:t xml:space="preserve"> 28</w:t>
            </w:r>
          </w:p>
        </w:tc>
        <w:tc>
          <w:tcPr>
            <w:tcW w:w="1420" w:type="dxa"/>
            <w:tcBorders>
              <w:top w:val="nil"/>
              <w:left w:val="nil"/>
              <w:bottom w:val="nil"/>
              <w:right w:val="single" w:sz="12" w:space="0" w:color="auto"/>
            </w:tcBorders>
            <w:vAlign w:val="center"/>
          </w:tcPr>
          <w:p w14:paraId="6DFCBE8C" w14:textId="77777777" w:rsidR="00281220" w:rsidRPr="006F26FB" w:rsidRDefault="00281220" w:rsidP="00566F26">
            <w:pPr>
              <w:pStyle w:val="Textvtabulce"/>
              <w:jc w:val="center"/>
            </w:pPr>
            <w:r>
              <w:t>256</w:t>
            </w:r>
          </w:p>
        </w:tc>
      </w:tr>
      <w:tr w:rsidR="00281220" w:rsidRPr="006F26FB" w14:paraId="2B3D6590" w14:textId="77777777" w:rsidTr="00566F26">
        <w:trPr>
          <w:trHeight w:val="255"/>
        </w:trPr>
        <w:tc>
          <w:tcPr>
            <w:tcW w:w="779" w:type="dxa"/>
            <w:tcBorders>
              <w:top w:val="nil"/>
              <w:left w:val="single" w:sz="12" w:space="0" w:color="auto"/>
              <w:bottom w:val="nil"/>
              <w:right w:val="nil"/>
            </w:tcBorders>
            <w:vAlign w:val="center"/>
          </w:tcPr>
          <w:p w14:paraId="35808A15" w14:textId="77777777" w:rsidR="00281220" w:rsidRPr="00B91506" w:rsidRDefault="00281220" w:rsidP="00566F26">
            <w:pPr>
              <w:pStyle w:val="Textvtabulce"/>
              <w:rPr>
                <w:b/>
                <w:bCs/>
              </w:rPr>
            </w:pPr>
            <w:r>
              <w:rPr>
                <w:b/>
                <w:bCs/>
              </w:rPr>
              <w:t>11</w:t>
            </w:r>
          </w:p>
        </w:tc>
        <w:tc>
          <w:tcPr>
            <w:tcW w:w="2477" w:type="dxa"/>
            <w:tcBorders>
              <w:top w:val="nil"/>
              <w:left w:val="nil"/>
              <w:bottom w:val="nil"/>
              <w:right w:val="nil"/>
            </w:tcBorders>
            <w:vAlign w:val="center"/>
          </w:tcPr>
          <w:p w14:paraId="1F3E1EB3" w14:textId="77777777" w:rsidR="00281220" w:rsidRPr="00B91506" w:rsidRDefault="00281220" w:rsidP="00566F26">
            <w:pPr>
              <w:pStyle w:val="Textvtabulce"/>
              <w:jc w:val="center"/>
            </w:pPr>
            <w:r w:rsidRPr="00B91506">
              <w:t>3 × konvoluce</w:t>
            </w:r>
          </w:p>
        </w:tc>
        <w:tc>
          <w:tcPr>
            <w:tcW w:w="1417" w:type="dxa"/>
            <w:tcBorders>
              <w:top w:val="nil"/>
              <w:left w:val="nil"/>
              <w:bottom w:val="nil"/>
              <w:right w:val="nil"/>
            </w:tcBorders>
            <w:vAlign w:val="center"/>
          </w:tcPr>
          <w:p w14:paraId="2D2C6F0D"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1CAD1E24" w14:textId="77777777" w:rsidR="00281220" w:rsidRPr="006F26FB" w:rsidRDefault="00281220" w:rsidP="00566F26">
            <w:pPr>
              <w:pStyle w:val="Textvtabulce"/>
              <w:jc w:val="center"/>
            </w:pPr>
            <w:r w:rsidRPr="006F26FB">
              <w:t>1</w:t>
            </w:r>
          </w:p>
        </w:tc>
        <w:tc>
          <w:tcPr>
            <w:tcW w:w="1549" w:type="dxa"/>
            <w:tcBorders>
              <w:top w:val="nil"/>
              <w:left w:val="nil"/>
              <w:bottom w:val="nil"/>
              <w:right w:val="nil"/>
            </w:tcBorders>
            <w:vAlign w:val="center"/>
          </w:tcPr>
          <w:p w14:paraId="386A0B71" w14:textId="77777777" w:rsidR="00281220" w:rsidRPr="006F26FB" w:rsidRDefault="00281220" w:rsidP="00566F26">
            <w:pPr>
              <w:pStyle w:val="Textvtabulce"/>
              <w:jc w:val="center"/>
            </w:pPr>
            <w:r>
              <w:t xml:space="preserve">28 </w:t>
            </w:r>
            <w:r w:rsidRPr="006F26FB">
              <w:t>×</w:t>
            </w:r>
            <w:r>
              <w:t xml:space="preserve"> 28</w:t>
            </w:r>
          </w:p>
        </w:tc>
        <w:tc>
          <w:tcPr>
            <w:tcW w:w="1420" w:type="dxa"/>
            <w:tcBorders>
              <w:top w:val="nil"/>
              <w:left w:val="nil"/>
              <w:bottom w:val="nil"/>
              <w:right w:val="single" w:sz="12" w:space="0" w:color="auto"/>
            </w:tcBorders>
            <w:vAlign w:val="center"/>
          </w:tcPr>
          <w:p w14:paraId="5745C903" w14:textId="77777777" w:rsidR="00281220" w:rsidRPr="006F26FB" w:rsidRDefault="00281220" w:rsidP="00566F26">
            <w:pPr>
              <w:pStyle w:val="Textvtabulce"/>
              <w:jc w:val="center"/>
            </w:pPr>
            <w:r>
              <w:t>512</w:t>
            </w:r>
          </w:p>
        </w:tc>
      </w:tr>
      <w:tr w:rsidR="00281220" w:rsidRPr="006F26FB" w14:paraId="3FEC2927" w14:textId="77777777" w:rsidTr="00566F26">
        <w:trPr>
          <w:trHeight w:val="255"/>
        </w:trPr>
        <w:tc>
          <w:tcPr>
            <w:tcW w:w="779" w:type="dxa"/>
            <w:tcBorders>
              <w:top w:val="nil"/>
              <w:left w:val="single" w:sz="12" w:space="0" w:color="auto"/>
              <w:bottom w:val="nil"/>
              <w:right w:val="nil"/>
            </w:tcBorders>
            <w:vAlign w:val="center"/>
          </w:tcPr>
          <w:p w14:paraId="6D6E073F" w14:textId="77777777" w:rsidR="00281220" w:rsidRPr="00B91506" w:rsidRDefault="00281220" w:rsidP="00566F26">
            <w:pPr>
              <w:pStyle w:val="Textvtabulce"/>
              <w:rPr>
                <w:b/>
                <w:bCs/>
              </w:rPr>
            </w:pPr>
            <w:r>
              <w:rPr>
                <w:b/>
                <w:bCs/>
              </w:rPr>
              <w:t>14</w:t>
            </w:r>
          </w:p>
        </w:tc>
        <w:tc>
          <w:tcPr>
            <w:tcW w:w="2477" w:type="dxa"/>
            <w:tcBorders>
              <w:top w:val="nil"/>
              <w:left w:val="nil"/>
              <w:bottom w:val="nil"/>
              <w:right w:val="nil"/>
            </w:tcBorders>
            <w:vAlign w:val="center"/>
          </w:tcPr>
          <w:p w14:paraId="3118F619" w14:textId="77777777" w:rsidR="00281220" w:rsidRPr="00B91506" w:rsidRDefault="00281220" w:rsidP="00566F26">
            <w:pPr>
              <w:pStyle w:val="Textvtabulce"/>
              <w:jc w:val="center"/>
            </w:pPr>
            <w:r w:rsidRPr="00B91506">
              <w:t>max pooling</w:t>
            </w:r>
          </w:p>
        </w:tc>
        <w:tc>
          <w:tcPr>
            <w:tcW w:w="1417" w:type="dxa"/>
            <w:tcBorders>
              <w:top w:val="nil"/>
              <w:left w:val="nil"/>
              <w:bottom w:val="nil"/>
              <w:right w:val="nil"/>
            </w:tcBorders>
            <w:vAlign w:val="center"/>
          </w:tcPr>
          <w:p w14:paraId="25A5DA73"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66BA3E8C"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11FE79B9" w14:textId="77777777" w:rsidR="00281220" w:rsidRPr="006F26FB" w:rsidRDefault="00281220" w:rsidP="00566F26">
            <w:pPr>
              <w:pStyle w:val="Textvtabulce"/>
              <w:jc w:val="center"/>
            </w:pPr>
            <w:r>
              <w:t xml:space="preserve">14 </w:t>
            </w:r>
            <w:r w:rsidRPr="006F26FB">
              <w:t>×</w:t>
            </w:r>
            <w:r>
              <w:t xml:space="preserve"> 14</w:t>
            </w:r>
          </w:p>
        </w:tc>
        <w:tc>
          <w:tcPr>
            <w:tcW w:w="1420" w:type="dxa"/>
            <w:tcBorders>
              <w:top w:val="nil"/>
              <w:left w:val="nil"/>
              <w:bottom w:val="nil"/>
              <w:right w:val="single" w:sz="12" w:space="0" w:color="auto"/>
            </w:tcBorders>
            <w:vAlign w:val="center"/>
          </w:tcPr>
          <w:p w14:paraId="6A906128" w14:textId="77777777" w:rsidR="00281220" w:rsidRPr="006F26FB" w:rsidRDefault="00281220" w:rsidP="00566F26">
            <w:pPr>
              <w:pStyle w:val="Textvtabulce"/>
              <w:jc w:val="center"/>
            </w:pPr>
            <w:r>
              <w:t>512</w:t>
            </w:r>
          </w:p>
        </w:tc>
      </w:tr>
      <w:tr w:rsidR="00281220" w:rsidRPr="006F26FB" w14:paraId="2FD6FCCA" w14:textId="77777777" w:rsidTr="00566F26">
        <w:trPr>
          <w:trHeight w:val="255"/>
        </w:trPr>
        <w:tc>
          <w:tcPr>
            <w:tcW w:w="779" w:type="dxa"/>
            <w:tcBorders>
              <w:top w:val="nil"/>
              <w:left w:val="single" w:sz="12" w:space="0" w:color="auto"/>
              <w:bottom w:val="nil"/>
              <w:right w:val="nil"/>
            </w:tcBorders>
            <w:vAlign w:val="center"/>
          </w:tcPr>
          <w:p w14:paraId="61F38D0A" w14:textId="77777777" w:rsidR="00281220" w:rsidRPr="00B91506" w:rsidRDefault="00281220" w:rsidP="00566F26">
            <w:pPr>
              <w:pStyle w:val="Textvtabulce"/>
              <w:rPr>
                <w:b/>
                <w:bCs/>
              </w:rPr>
            </w:pPr>
            <w:r>
              <w:rPr>
                <w:b/>
                <w:bCs/>
              </w:rPr>
              <w:t>15</w:t>
            </w:r>
          </w:p>
        </w:tc>
        <w:tc>
          <w:tcPr>
            <w:tcW w:w="2477" w:type="dxa"/>
            <w:tcBorders>
              <w:top w:val="nil"/>
              <w:left w:val="nil"/>
              <w:bottom w:val="nil"/>
              <w:right w:val="nil"/>
            </w:tcBorders>
            <w:vAlign w:val="center"/>
          </w:tcPr>
          <w:p w14:paraId="5776AA99" w14:textId="77777777" w:rsidR="00281220" w:rsidRPr="00B91506" w:rsidRDefault="00281220" w:rsidP="00566F26">
            <w:pPr>
              <w:pStyle w:val="Textvtabulce"/>
              <w:jc w:val="center"/>
            </w:pPr>
            <w:r w:rsidRPr="00B91506">
              <w:t>3 × konvoluce</w:t>
            </w:r>
          </w:p>
        </w:tc>
        <w:tc>
          <w:tcPr>
            <w:tcW w:w="1417" w:type="dxa"/>
            <w:tcBorders>
              <w:top w:val="nil"/>
              <w:left w:val="nil"/>
              <w:bottom w:val="nil"/>
              <w:right w:val="nil"/>
            </w:tcBorders>
            <w:vAlign w:val="center"/>
          </w:tcPr>
          <w:p w14:paraId="7E7B93FC"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65E913AB" w14:textId="77777777" w:rsidR="00281220" w:rsidRPr="006F26FB" w:rsidRDefault="00281220" w:rsidP="00566F26">
            <w:pPr>
              <w:pStyle w:val="Textvtabulce"/>
              <w:jc w:val="center"/>
            </w:pPr>
            <w:r>
              <w:t>1</w:t>
            </w:r>
          </w:p>
        </w:tc>
        <w:tc>
          <w:tcPr>
            <w:tcW w:w="1549" w:type="dxa"/>
            <w:tcBorders>
              <w:top w:val="nil"/>
              <w:left w:val="nil"/>
              <w:bottom w:val="nil"/>
              <w:right w:val="nil"/>
            </w:tcBorders>
            <w:vAlign w:val="center"/>
          </w:tcPr>
          <w:p w14:paraId="39A48154" w14:textId="77777777" w:rsidR="00281220" w:rsidRPr="006F26FB" w:rsidRDefault="00281220" w:rsidP="00566F26">
            <w:pPr>
              <w:pStyle w:val="Textvtabulce"/>
              <w:jc w:val="center"/>
            </w:pPr>
            <w:r>
              <w:t xml:space="preserve">14 </w:t>
            </w:r>
            <w:r w:rsidRPr="006F26FB">
              <w:t>×</w:t>
            </w:r>
            <w:r>
              <w:t xml:space="preserve"> 14</w:t>
            </w:r>
          </w:p>
        </w:tc>
        <w:tc>
          <w:tcPr>
            <w:tcW w:w="1420" w:type="dxa"/>
            <w:tcBorders>
              <w:top w:val="nil"/>
              <w:left w:val="nil"/>
              <w:bottom w:val="nil"/>
              <w:right w:val="single" w:sz="12" w:space="0" w:color="auto"/>
            </w:tcBorders>
            <w:vAlign w:val="center"/>
          </w:tcPr>
          <w:p w14:paraId="7702572B" w14:textId="77777777" w:rsidR="00281220" w:rsidRPr="006F26FB" w:rsidRDefault="00281220" w:rsidP="00566F26">
            <w:pPr>
              <w:pStyle w:val="Textvtabulce"/>
              <w:jc w:val="center"/>
            </w:pPr>
            <w:r>
              <w:t>512</w:t>
            </w:r>
          </w:p>
        </w:tc>
      </w:tr>
      <w:tr w:rsidR="00281220" w:rsidRPr="006F26FB" w14:paraId="14066A33" w14:textId="77777777" w:rsidTr="00566F26">
        <w:trPr>
          <w:trHeight w:val="255"/>
        </w:trPr>
        <w:tc>
          <w:tcPr>
            <w:tcW w:w="779" w:type="dxa"/>
            <w:tcBorders>
              <w:top w:val="nil"/>
              <w:left w:val="single" w:sz="12" w:space="0" w:color="auto"/>
              <w:bottom w:val="nil"/>
              <w:right w:val="nil"/>
            </w:tcBorders>
            <w:vAlign w:val="center"/>
          </w:tcPr>
          <w:p w14:paraId="65ACA813" w14:textId="77777777" w:rsidR="00281220" w:rsidRPr="00B91506" w:rsidRDefault="00281220" w:rsidP="00566F26">
            <w:pPr>
              <w:pStyle w:val="Textvtabulce"/>
              <w:rPr>
                <w:b/>
                <w:bCs/>
              </w:rPr>
            </w:pPr>
            <w:r>
              <w:rPr>
                <w:b/>
                <w:bCs/>
              </w:rPr>
              <w:t>18</w:t>
            </w:r>
          </w:p>
        </w:tc>
        <w:tc>
          <w:tcPr>
            <w:tcW w:w="2477" w:type="dxa"/>
            <w:tcBorders>
              <w:top w:val="nil"/>
              <w:left w:val="nil"/>
              <w:bottom w:val="nil"/>
              <w:right w:val="nil"/>
            </w:tcBorders>
            <w:vAlign w:val="center"/>
          </w:tcPr>
          <w:p w14:paraId="2BB8C0D0" w14:textId="77777777" w:rsidR="00281220" w:rsidRPr="00B91506" w:rsidRDefault="00281220" w:rsidP="00566F26">
            <w:pPr>
              <w:pStyle w:val="Textvtabulce"/>
              <w:jc w:val="center"/>
            </w:pPr>
            <w:r w:rsidRPr="00B91506">
              <w:t>max pooling</w:t>
            </w:r>
          </w:p>
        </w:tc>
        <w:tc>
          <w:tcPr>
            <w:tcW w:w="1417" w:type="dxa"/>
            <w:tcBorders>
              <w:top w:val="nil"/>
              <w:left w:val="nil"/>
              <w:bottom w:val="nil"/>
              <w:right w:val="nil"/>
            </w:tcBorders>
            <w:vAlign w:val="center"/>
          </w:tcPr>
          <w:p w14:paraId="69C9B238"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79C6F332"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606CB1BC" w14:textId="77777777" w:rsidR="00281220" w:rsidRPr="006F26FB" w:rsidRDefault="00281220" w:rsidP="00566F26">
            <w:pPr>
              <w:pStyle w:val="Textvtabulce"/>
              <w:jc w:val="center"/>
            </w:pPr>
            <w:r>
              <w:t xml:space="preserve">7 </w:t>
            </w:r>
            <w:r w:rsidRPr="006F26FB">
              <w:t>×</w:t>
            </w:r>
            <w:r>
              <w:t>7</w:t>
            </w:r>
          </w:p>
        </w:tc>
        <w:tc>
          <w:tcPr>
            <w:tcW w:w="1420" w:type="dxa"/>
            <w:tcBorders>
              <w:top w:val="nil"/>
              <w:left w:val="nil"/>
              <w:bottom w:val="nil"/>
              <w:right w:val="single" w:sz="12" w:space="0" w:color="auto"/>
            </w:tcBorders>
            <w:vAlign w:val="center"/>
          </w:tcPr>
          <w:p w14:paraId="44EB5AC7" w14:textId="77777777" w:rsidR="00281220" w:rsidRPr="006F26FB" w:rsidRDefault="00281220" w:rsidP="00566F26">
            <w:pPr>
              <w:pStyle w:val="Textvtabulce"/>
              <w:jc w:val="center"/>
            </w:pPr>
            <w:r>
              <w:t>512</w:t>
            </w:r>
          </w:p>
        </w:tc>
      </w:tr>
      <w:tr w:rsidR="00281220" w:rsidRPr="006F26FB" w14:paraId="74DC12E8" w14:textId="77777777" w:rsidTr="00566F26">
        <w:trPr>
          <w:trHeight w:val="255"/>
        </w:trPr>
        <w:tc>
          <w:tcPr>
            <w:tcW w:w="3256" w:type="dxa"/>
            <w:gridSpan w:val="2"/>
            <w:tcBorders>
              <w:top w:val="nil"/>
              <w:left w:val="single" w:sz="12" w:space="0" w:color="auto"/>
              <w:bottom w:val="nil"/>
              <w:right w:val="nil"/>
            </w:tcBorders>
            <w:vAlign w:val="center"/>
          </w:tcPr>
          <w:p w14:paraId="5524DB33" w14:textId="77777777" w:rsidR="00281220" w:rsidRPr="00B91506" w:rsidRDefault="00281220" w:rsidP="00566F26">
            <w:pPr>
              <w:pStyle w:val="Textvtabulce"/>
              <w:jc w:val="center"/>
            </w:pPr>
            <w:r>
              <w:t>Flattening</w:t>
            </w:r>
          </w:p>
        </w:tc>
        <w:tc>
          <w:tcPr>
            <w:tcW w:w="5804" w:type="dxa"/>
            <w:gridSpan w:val="4"/>
            <w:tcBorders>
              <w:top w:val="nil"/>
              <w:left w:val="nil"/>
              <w:bottom w:val="nil"/>
              <w:right w:val="single" w:sz="12" w:space="0" w:color="auto"/>
            </w:tcBorders>
            <w:vAlign w:val="center"/>
          </w:tcPr>
          <w:p w14:paraId="01FA27F8" w14:textId="77777777" w:rsidR="00281220" w:rsidRDefault="00281220" w:rsidP="00566F26">
            <w:pPr>
              <w:pStyle w:val="Textvtabulce"/>
              <w:jc w:val="center"/>
            </w:pPr>
            <w:r>
              <w:t xml:space="preserve">Převede na </w:t>
            </w:r>
            <w:del w:id="514" w:author="Ingr Jiri" w:date="2025-06-02T15:27:00Z" w16du:dateUtc="2025-06-02T13:27:00Z">
              <w:r w:rsidDel="009E2B7B">
                <w:delText xml:space="preserve">1D </w:delText>
              </w:r>
            </w:del>
            <w:r>
              <w:t>vektor</w:t>
            </w:r>
          </w:p>
        </w:tc>
      </w:tr>
      <w:tr w:rsidR="00281220" w:rsidRPr="006F26FB" w14:paraId="131DA5F5" w14:textId="77777777" w:rsidTr="00566F26">
        <w:trPr>
          <w:trHeight w:val="255"/>
        </w:trPr>
        <w:tc>
          <w:tcPr>
            <w:tcW w:w="779" w:type="dxa"/>
            <w:tcBorders>
              <w:top w:val="nil"/>
              <w:left w:val="single" w:sz="12" w:space="0" w:color="auto"/>
              <w:bottom w:val="nil"/>
              <w:right w:val="nil"/>
            </w:tcBorders>
            <w:vAlign w:val="center"/>
          </w:tcPr>
          <w:p w14:paraId="39CE48DE" w14:textId="77777777" w:rsidR="00281220" w:rsidRPr="00B91506" w:rsidRDefault="00281220" w:rsidP="00566F26">
            <w:pPr>
              <w:pStyle w:val="Textvtabulce"/>
              <w:rPr>
                <w:b/>
                <w:bCs/>
              </w:rPr>
            </w:pPr>
            <w:r>
              <w:rPr>
                <w:b/>
                <w:bCs/>
              </w:rPr>
              <w:t>19</w:t>
            </w:r>
          </w:p>
        </w:tc>
        <w:tc>
          <w:tcPr>
            <w:tcW w:w="2477" w:type="dxa"/>
            <w:tcBorders>
              <w:top w:val="nil"/>
              <w:left w:val="nil"/>
              <w:bottom w:val="nil"/>
              <w:right w:val="nil"/>
            </w:tcBorders>
            <w:vAlign w:val="center"/>
          </w:tcPr>
          <w:p w14:paraId="39CE3D7F" w14:textId="77777777" w:rsidR="00281220" w:rsidRPr="00B91506" w:rsidRDefault="00281220" w:rsidP="00566F26">
            <w:pPr>
              <w:pStyle w:val="Textvtabulce"/>
              <w:jc w:val="center"/>
            </w:pPr>
            <w:r w:rsidRPr="00B91506">
              <w:t>Plně propojená vrstva</w:t>
            </w:r>
          </w:p>
        </w:tc>
        <w:tc>
          <w:tcPr>
            <w:tcW w:w="1417" w:type="dxa"/>
            <w:tcBorders>
              <w:top w:val="nil"/>
              <w:left w:val="nil"/>
              <w:bottom w:val="nil"/>
              <w:right w:val="nil"/>
            </w:tcBorders>
            <w:vAlign w:val="center"/>
          </w:tcPr>
          <w:p w14:paraId="381A0A9A" w14:textId="77777777" w:rsidR="00281220" w:rsidRPr="006F26FB" w:rsidRDefault="00281220" w:rsidP="00566F26">
            <w:pPr>
              <w:pStyle w:val="Textvtabulce"/>
              <w:jc w:val="center"/>
            </w:pPr>
            <w:r>
              <w:t>-</w:t>
            </w:r>
          </w:p>
        </w:tc>
        <w:tc>
          <w:tcPr>
            <w:tcW w:w="1418" w:type="dxa"/>
            <w:tcBorders>
              <w:top w:val="nil"/>
              <w:left w:val="nil"/>
              <w:bottom w:val="nil"/>
              <w:right w:val="nil"/>
            </w:tcBorders>
            <w:vAlign w:val="center"/>
          </w:tcPr>
          <w:p w14:paraId="5A158B23" w14:textId="77777777" w:rsidR="00281220" w:rsidRPr="006F26FB" w:rsidRDefault="00281220" w:rsidP="00566F26">
            <w:pPr>
              <w:pStyle w:val="Textvtabulce"/>
              <w:jc w:val="center"/>
            </w:pPr>
            <w:r>
              <w:t>-</w:t>
            </w:r>
          </w:p>
        </w:tc>
        <w:tc>
          <w:tcPr>
            <w:tcW w:w="1549" w:type="dxa"/>
            <w:tcBorders>
              <w:top w:val="nil"/>
              <w:left w:val="nil"/>
              <w:bottom w:val="nil"/>
              <w:right w:val="nil"/>
            </w:tcBorders>
            <w:vAlign w:val="center"/>
          </w:tcPr>
          <w:p w14:paraId="0787ABB7" w14:textId="77777777" w:rsidR="00281220" w:rsidRPr="006F26FB" w:rsidRDefault="00281220" w:rsidP="00566F26">
            <w:pPr>
              <w:pStyle w:val="Textvtabulce"/>
              <w:jc w:val="center"/>
            </w:pPr>
            <w:r>
              <w:t>4096</w:t>
            </w:r>
          </w:p>
        </w:tc>
        <w:tc>
          <w:tcPr>
            <w:tcW w:w="1420" w:type="dxa"/>
            <w:tcBorders>
              <w:top w:val="nil"/>
              <w:left w:val="nil"/>
              <w:bottom w:val="nil"/>
              <w:right w:val="single" w:sz="12" w:space="0" w:color="auto"/>
            </w:tcBorders>
            <w:vAlign w:val="center"/>
          </w:tcPr>
          <w:p w14:paraId="7AD33177" w14:textId="77777777" w:rsidR="00281220" w:rsidRPr="006F26FB" w:rsidRDefault="00281220" w:rsidP="00566F26">
            <w:pPr>
              <w:pStyle w:val="Textvtabulce"/>
              <w:jc w:val="center"/>
            </w:pPr>
            <w:r>
              <w:t>-</w:t>
            </w:r>
          </w:p>
        </w:tc>
      </w:tr>
      <w:tr w:rsidR="00281220" w:rsidRPr="006F26FB" w14:paraId="5A4AAFF1" w14:textId="77777777" w:rsidTr="00566F26">
        <w:trPr>
          <w:trHeight w:val="255"/>
        </w:trPr>
        <w:tc>
          <w:tcPr>
            <w:tcW w:w="779" w:type="dxa"/>
            <w:tcBorders>
              <w:top w:val="nil"/>
              <w:left w:val="single" w:sz="12" w:space="0" w:color="auto"/>
              <w:bottom w:val="nil"/>
              <w:right w:val="nil"/>
            </w:tcBorders>
            <w:vAlign w:val="center"/>
          </w:tcPr>
          <w:p w14:paraId="73746811" w14:textId="77777777" w:rsidR="00281220" w:rsidRPr="00B91506" w:rsidRDefault="00281220" w:rsidP="00566F26">
            <w:pPr>
              <w:pStyle w:val="Textvtabulce"/>
              <w:rPr>
                <w:b/>
                <w:bCs/>
              </w:rPr>
            </w:pPr>
            <w:r>
              <w:rPr>
                <w:b/>
                <w:bCs/>
              </w:rPr>
              <w:t>20</w:t>
            </w:r>
          </w:p>
        </w:tc>
        <w:tc>
          <w:tcPr>
            <w:tcW w:w="2477" w:type="dxa"/>
            <w:tcBorders>
              <w:top w:val="nil"/>
              <w:left w:val="nil"/>
              <w:bottom w:val="nil"/>
              <w:right w:val="nil"/>
            </w:tcBorders>
            <w:vAlign w:val="center"/>
          </w:tcPr>
          <w:p w14:paraId="53C939A1" w14:textId="77777777" w:rsidR="00281220" w:rsidRPr="00B91506" w:rsidRDefault="00281220" w:rsidP="00566F26">
            <w:pPr>
              <w:pStyle w:val="Textvtabulce"/>
              <w:jc w:val="center"/>
            </w:pPr>
            <w:r w:rsidRPr="00B91506">
              <w:t>Plně propojená vrstva</w:t>
            </w:r>
          </w:p>
        </w:tc>
        <w:tc>
          <w:tcPr>
            <w:tcW w:w="1417" w:type="dxa"/>
            <w:tcBorders>
              <w:top w:val="nil"/>
              <w:left w:val="nil"/>
              <w:bottom w:val="nil"/>
              <w:right w:val="nil"/>
            </w:tcBorders>
            <w:vAlign w:val="center"/>
          </w:tcPr>
          <w:p w14:paraId="69B4AD3A" w14:textId="77777777" w:rsidR="00281220" w:rsidRPr="006F26FB" w:rsidRDefault="00281220" w:rsidP="00566F26">
            <w:pPr>
              <w:pStyle w:val="Textvtabulce"/>
              <w:jc w:val="center"/>
            </w:pPr>
            <w:r>
              <w:t>-</w:t>
            </w:r>
          </w:p>
        </w:tc>
        <w:tc>
          <w:tcPr>
            <w:tcW w:w="1418" w:type="dxa"/>
            <w:tcBorders>
              <w:top w:val="nil"/>
              <w:left w:val="nil"/>
              <w:bottom w:val="nil"/>
              <w:right w:val="nil"/>
            </w:tcBorders>
            <w:vAlign w:val="center"/>
          </w:tcPr>
          <w:p w14:paraId="53667ECF" w14:textId="77777777" w:rsidR="00281220" w:rsidRPr="006F26FB" w:rsidRDefault="00281220" w:rsidP="00566F26">
            <w:pPr>
              <w:pStyle w:val="Textvtabulce"/>
              <w:jc w:val="center"/>
            </w:pPr>
            <w:r>
              <w:t>-</w:t>
            </w:r>
          </w:p>
        </w:tc>
        <w:tc>
          <w:tcPr>
            <w:tcW w:w="1549" w:type="dxa"/>
            <w:tcBorders>
              <w:top w:val="nil"/>
              <w:left w:val="nil"/>
              <w:bottom w:val="nil"/>
              <w:right w:val="nil"/>
            </w:tcBorders>
            <w:vAlign w:val="center"/>
          </w:tcPr>
          <w:p w14:paraId="1E1BA4E4" w14:textId="77777777" w:rsidR="00281220" w:rsidRPr="006F26FB" w:rsidRDefault="00281220" w:rsidP="00566F26">
            <w:pPr>
              <w:pStyle w:val="Textvtabulce"/>
              <w:jc w:val="center"/>
            </w:pPr>
            <w:r>
              <w:t>4096</w:t>
            </w:r>
          </w:p>
        </w:tc>
        <w:tc>
          <w:tcPr>
            <w:tcW w:w="1420" w:type="dxa"/>
            <w:tcBorders>
              <w:top w:val="nil"/>
              <w:left w:val="nil"/>
              <w:bottom w:val="nil"/>
              <w:right w:val="single" w:sz="12" w:space="0" w:color="auto"/>
            </w:tcBorders>
            <w:vAlign w:val="center"/>
          </w:tcPr>
          <w:p w14:paraId="25918291" w14:textId="77777777" w:rsidR="00281220" w:rsidRPr="006F26FB" w:rsidRDefault="00281220" w:rsidP="00566F26">
            <w:pPr>
              <w:pStyle w:val="Textvtabulce"/>
              <w:jc w:val="center"/>
            </w:pPr>
            <w:r>
              <w:t>-</w:t>
            </w:r>
          </w:p>
        </w:tc>
      </w:tr>
      <w:tr w:rsidR="00281220" w:rsidRPr="006F26FB" w14:paraId="237318FB" w14:textId="77777777" w:rsidTr="00566F26">
        <w:trPr>
          <w:trHeight w:val="255"/>
        </w:trPr>
        <w:tc>
          <w:tcPr>
            <w:tcW w:w="779" w:type="dxa"/>
            <w:tcBorders>
              <w:top w:val="nil"/>
              <w:left w:val="single" w:sz="12" w:space="0" w:color="auto"/>
              <w:bottom w:val="single" w:sz="12" w:space="0" w:color="auto"/>
              <w:right w:val="nil"/>
            </w:tcBorders>
            <w:vAlign w:val="center"/>
          </w:tcPr>
          <w:p w14:paraId="7E4CA463" w14:textId="77777777" w:rsidR="00281220" w:rsidRPr="00B91506" w:rsidRDefault="00281220" w:rsidP="00566F26">
            <w:pPr>
              <w:pStyle w:val="Textvtabulce"/>
              <w:rPr>
                <w:b/>
                <w:bCs/>
              </w:rPr>
            </w:pPr>
            <w:r>
              <w:rPr>
                <w:b/>
                <w:bCs/>
              </w:rPr>
              <w:t>21</w:t>
            </w:r>
          </w:p>
        </w:tc>
        <w:tc>
          <w:tcPr>
            <w:tcW w:w="2477" w:type="dxa"/>
            <w:tcBorders>
              <w:top w:val="nil"/>
              <w:left w:val="nil"/>
              <w:bottom w:val="single" w:sz="12" w:space="0" w:color="auto"/>
              <w:right w:val="nil"/>
            </w:tcBorders>
            <w:vAlign w:val="center"/>
          </w:tcPr>
          <w:p w14:paraId="5D4B631F" w14:textId="77777777" w:rsidR="00281220" w:rsidRPr="00B91506" w:rsidRDefault="00281220" w:rsidP="00566F26">
            <w:pPr>
              <w:pStyle w:val="Textvtabulce"/>
              <w:jc w:val="center"/>
            </w:pPr>
            <w:r w:rsidRPr="00B91506">
              <w:t>Plně propojená vrstva</w:t>
            </w:r>
          </w:p>
        </w:tc>
        <w:tc>
          <w:tcPr>
            <w:tcW w:w="1417" w:type="dxa"/>
            <w:tcBorders>
              <w:top w:val="nil"/>
              <w:left w:val="nil"/>
              <w:bottom w:val="single" w:sz="12" w:space="0" w:color="auto"/>
              <w:right w:val="nil"/>
            </w:tcBorders>
            <w:vAlign w:val="center"/>
          </w:tcPr>
          <w:p w14:paraId="30269187" w14:textId="77777777" w:rsidR="00281220" w:rsidRPr="006F26FB" w:rsidRDefault="00281220" w:rsidP="00566F26">
            <w:pPr>
              <w:pStyle w:val="Textvtabulce"/>
              <w:jc w:val="center"/>
            </w:pPr>
            <w:r>
              <w:t>-</w:t>
            </w:r>
          </w:p>
        </w:tc>
        <w:tc>
          <w:tcPr>
            <w:tcW w:w="1418" w:type="dxa"/>
            <w:tcBorders>
              <w:top w:val="nil"/>
              <w:left w:val="nil"/>
              <w:bottom w:val="single" w:sz="12" w:space="0" w:color="auto"/>
              <w:right w:val="nil"/>
            </w:tcBorders>
            <w:vAlign w:val="center"/>
          </w:tcPr>
          <w:p w14:paraId="52A9A5C8" w14:textId="77777777" w:rsidR="00281220" w:rsidRPr="006F26FB" w:rsidRDefault="00281220" w:rsidP="00566F26">
            <w:pPr>
              <w:pStyle w:val="Textvtabulce"/>
              <w:jc w:val="center"/>
            </w:pPr>
            <w:r>
              <w:t>-</w:t>
            </w:r>
          </w:p>
        </w:tc>
        <w:tc>
          <w:tcPr>
            <w:tcW w:w="1549" w:type="dxa"/>
            <w:tcBorders>
              <w:top w:val="nil"/>
              <w:left w:val="nil"/>
              <w:bottom w:val="single" w:sz="12" w:space="0" w:color="auto"/>
              <w:right w:val="nil"/>
            </w:tcBorders>
            <w:vAlign w:val="center"/>
          </w:tcPr>
          <w:p w14:paraId="5149DD45" w14:textId="77777777" w:rsidR="00281220" w:rsidRPr="006F26FB" w:rsidRDefault="00281220" w:rsidP="00566F26">
            <w:pPr>
              <w:pStyle w:val="Textvtabulce"/>
              <w:jc w:val="center"/>
            </w:pPr>
            <w:r>
              <w:t>1000</w:t>
            </w:r>
          </w:p>
        </w:tc>
        <w:tc>
          <w:tcPr>
            <w:tcW w:w="1420" w:type="dxa"/>
            <w:tcBorders>
              <w:top w:val="nil"/>
              <w:left w:val="nil"/>
              <w:bottom w:val="single" w:sz="12" w:space="0" w:color="auto"/>
              <w:right w:val="single" w:sz="12" w:space="0" w:color="auto"/>
            </w:tcBorders>
            <w:vAlign w:val="center"/>
          </w:tcPr>
          <w:p w14:paraId="19BA8453" w14:textId="77777777" w:rsidR="00281220" w:rsidRPr="006F26FB" w:rsidRDefault="00281220" w:rsidP="00566F26">
            <w:pPr>
              <w:pStyle w:val="Textvtabulce"/>
              <w:jc w:val="center"/>
            </w:pPr>
            <w:r>
              <w:t>-</w:t>
            </w:r>
          </w:p>
        </w:tc>
      </w:tr>
    </w:tbl>
    <w:p w14:paraId="60D5C90F" w14:textId="77777777" w:rsidR="00281220" w:rsidRDefault="00281220" w:rsidP="00A45450"/>
    <w:p w14:paraId="6A1C01D3" w14:textId="42E3801A" w:rsidR="00916097" w:rsidRDefault="00916097" w:rsidP="00591949">
      <w:pPr>
        <w:pStyle w:val="Nadpis2"/>
      </w:pPr>
      <w:bookmarkStart w:id="515" w:name="_Toc199797205"/>
      <w:r>
        <w:t>Two-stage detektory</w:t>
      </w:r>
      <w:bookmarkEnd w:id="515"/>
    </w:p>
    <w:p w14:paraId="02A0BE8B" w14:textId="7F634C05" w:rsidR="003D4C56" w:rsidRPr="003D4C56" w:rsidRDefault="00B8504E" w:rsidP="003D4C56">
      <w:r>
        <w:t>Tato skupina detekčních algoritmu, také nazýv</w:t>
      </w:r>
      <w:r w:rsidR="009C02D7">
        <w:t>aná</w:t>
      </w:r>
      <w:r>
        <w:t xml:space="preserve"> jako </w:t>
      </w:r>
      <w:r w:rsidR="007251FD">
        <w:t>r</w:t>
      </w:r>
      <w:r>
        <w:t xml:space="preserve">egion-based </w:t>
      </w:r>
      <w:r w:rsidR="00974CE0">
        <w:t>detektory</w:t>
      </w:r>
      <w:r w:rsidR="00733445">
        <w:t xml:space="preserve"> dělí proces detek</w:t>
      </w:r>
      <w:r w:rsidR="009C02D7">
        <w:t xml:space="preserve">ce </w:t>
      </w:r>
      <w:r w:rsidR="00733445">
        <w:t xml:space="preserve">na lokalizaci objektu a jeho následnou klasifikaci. V prvním kroku algoritmus navrhne několik oblastí zájmu (RoI), které označí jedním z přednastavených referenčních </w:t>
      </w:r>
      <w:r w:rsidR="00E67942">
        <w:t>bou</w:t>
      </w:r>
      <w:r w:rsidR="004D784A">
        <w:t>n</w:t>
      </w:r>
      <w:r w:rsidR="00E67942">
        <w:t xml:space="preserve">ding </w:t>
      </w:r>
      <w:r w:rsidR="00733445">
        <w:t xml:space="preserve">boxů. </w:t>
      </w:r>
      <w:r w:rsidR="00481A2D">
        <w:t>Následně</w:t>
      </w:r>
      <w:r w:rsidR="00733445">
        <w:t xml:space="preserve"> jsou navržené </w:t>
      </w:r>
      <w:r w:rsidR="00974CE0">
        <w:t>oblasti</w:t>
      </w:r>
      <w:r w:rsidR="00733445">
        <w:t xml:space="preserve"> přiřazeny k odpovídající třídě objektu a ohraničující boxy jsou upraveny na optimální rozměry</w:t>
      </w:r>
      <w:r>
        <w:t xml:space="preserve"> </w:t>
      </w:r>
      <w:r w:rsidR="00FA4883">
        <w:fldChar w:fldCharType="begin"/>
      </w:r>
      <w:r w:rsidR="00B73EC4">
        <w:instrText xml:space="preserve"> ADDIN EN.CITE &lt;EndNote&gt;&lt;Cite&gt;&lt;Author&gt;Carranza-García&lt;/Author&gt;&lt;Year&gt;2021&lt;/Year&gt;&lt;RecNum&gt;2&lt;/RecNum&gt;&lt;DisplayText&gt;[10]&lt;/DisplayText&gt;&lt;record&gt;&lt;rec-number&gt;2&lt;/rec-number&gt;&lt;foreign-keys&gt;&lt;key app="EN" db-id="epv0etvs2pfr99e5xxpv5027xe05stzr22vd" timestamp="1738159908"&gt;2&lt;/key&gt;&lt;/foreign-keys&gt;&lt;ref-type name="Journal Article"&gt;17&lt;/ref-type&gt;&lt;contributors&gt;&lt;authors&gt;&lt;author&gt;Carranza-García, Manuel&lt;/author&gt;&lt;author&gt;Torres-Mateo, Jesús&lt;/author&gt;&lt;author&gt;Lara-Benítez, Pedro&lt;/author&gt;&lt;author&gt;García-Gutiérrez, Jorge&lt;/author&gt;&lt;/authors&gt;&lt;/contributors&gt;&lt;titles&gt;&lt;title&gt;On the Performance of One-Stage and Two-Stage Object Detectors in Autonomous Vehicles Using Camera Data&lt;/title&gt;&lt;secondary-title&gt;Remote Sensing&lt;/secondary-title&gt;&lt;/titles&gt;&lt;periodical&gt;&lt;full-title&gt;Remote Sensing&lt;/full-title&gt;&lt;/periodical&gt;&lt;pages&gt;89&lt;/pages&gt;&lt;volume&gt;13&lt;/volume&gt;&lt;number&gt;1&lt;/number&gt;&lt;dates&gt;&lt;year&gt;2021&lt;/year&gt;&lt;/dates&gt;&lt;isbn&gt;2072-4292&lt;/isbn&gt;&lt;accession-num&gt;doi:10.3390/rs13010089&lt;/accession-num&gt;&lt;urls&gt;&lt;related-urls&gt;&lt;url&gt;https://www.mdpi.com/2072-4292/13/1/89&lt;/url&gt;&lt;/related-urls&gt;&lt;/urls&gt;&lt;/record&gt;&lt;/Cite&gt;&lt;/EndNote&gt;</w:instrText>
      </w:r>
      <w:r w:rsidR="00FA4883">
        <w:fldChar w:fldCharType="separate"/>
      </w:r>
      <w:r w:rsidR="00B73EC4">
        <w:rPr>
          <w:noProof/>
        </w:rPr>
        <w:t>[10]</w:t>
      </w:r>
      <w:r w:rsidR="00FA4883">
        <w:fldChar w:fldCharType="end"/>
      </w:r>
      <w:r w:rsidR="00733445">
        <w:t>.</w:t>
      </w:r>
      <w:r>
        <w:t xml:space="preserve"> Výhodou této metody je vysoká přesnost detekce, která je ovšem vykoupena velkou časovou náročností.</w:t>
      </w:r>
    </w:p>
    <w:p w14:paraId="5146DC14" w14:textId="727C9688" w:rsidR="00F3586B" w:rsidRDefault="00F3586B" w:rsidP="00F3586B">
      <w:pPr>
        <w:pStyle w:val="Nadpis3"/>
      </w:pPr>
      <w:bookmarkStart w:id="516" w:name="_Toc191894747"/>
      <w:bookmarkStart w:id="517" w:name="_Toc199797206"/>
      <w:r>
        <w:t xml:space="preserve">Region-based </w:t>
      </w:r>
      <w:r w:rsidR="00287BB0">
        <w:t>C</w:t>
      </w:r>
      <w:r>
        <w:t xml:space="preserve">onvolutional </w:t>
      </w:r>
      <w:r w:rsidR="00287BB0">
        <w:t>N</w:t>
      </w:r>
      <w:r>
        <w:t xml:space="preserve">eural </w:t>
      </w:r>
      <w:r w:rsidR="00287BB0">
        <w:t>N</w:t>
      </w:r>
      <w:r>
        <w:t>etwork (R-CNN)</w:t>
      </w:r>
      <w:bookmarkEnd w:id="516"/>
      <w:bookmarkEnd w:id="517"/>
    </w:p>
    <w:p w14:paraId="4837B0A4" w14:textId="3C876D68" w:rsidR="00855D2F" w:rsidRDefault="00CE2FD4" w:rsidP="00517B4E">
      <w:r>
        <w:t xml:space="preserve">Průkopníkem v oblasti two-stage detektorů </w:t>
      </w:r>
      <w:r w:rsidR="00481A2D">
        <w:t>je</w:t>
      </w:r>
      <w:r>
        <w:t xml:space="preserve"> algoritmus Region-based </w:t>
      </w:r>
      <w:r w:rsidR="00EB3D66">
        <w:t>C</w:t>
      </w:r>
      <w:r>
        <w:t xml:space="preserve">onvolutional </w:t>
      </w:r>
      <w:r w:rsidR="00EB3D66">
        <w:t>N</w:t>
      </w:r>
      <w:r>
        <w:t xml:space="preserve">eural </w:t>
      </w:r>
      <w:r w:rsidR="00EB3D66">
        <w:t>N</w:t>
      </w:r>
      <w:r>
        <w:t>etwork</w:t>
      </w:r>
      <w:r w:rsidR="00DB55D0">
        <w:t xml:space="preserve">, který používá CNN k extrakci </w:t>
      </w:r>
      <w:r w:rsidR="001B2B9C">
        <w:t>příznaků</w:t>
      </w:r>
      <w:r w:rsidR="00DB55D0">
        <w:t xml:space="preserve"> z každého regionu zájmu</w:t>
      </w:r>
      <w:r w:rsidR="00481A2D" w:rsidRPr="007531B7">
        <w:t>.</w:t>
      </w:r>
      <w:r w:rsidR="00DB55D0" w:rsidRPr="007531B7">
        <w:t xml:space="preserve"> </w:t>
      </w:r>
      <w:r w:rsidR="00517B4E" w:rsidRPr="007531B7">
        <w:t>Metoda</w:t>
      </w:r>
      <w:r w:rsidR="00552EF6" w:rsidRPr="007531B7">
        <w:t xml:space="preserve"> používá neuronové sítě</w:t>
      </w:r>
      <w:r w:rsidR="00DB55D0" w:rsidRPr="007531B7">
        <w:t xml:space="preserve"> jako AlexNet či VGG16, které </w:t>
      </w:r>
      <w:r w:rsidR="00552EF6" w:rsidRPr="007531B7">
        <w:t xml:space="preserve">jsou </w:t>
      </w:r>
      <w:r w:rsidR="00DB55D0" w:rsidRPr="007531B7">
        <w:t>předtrénovány na velkých datasetech (např. ImageNet</w:t>
      </w:r>
      <w:r w:rsidR="00F3586B">
        <w:t xml:space="preserve"> </w:t>
      </w:r>
      <w:r w:rsidR="00F3586B">
        <w:fldChar w:fldCharType="begin"/>
      </w:r>
      <w:r w:rsidR="00F3586B">
        <w:instrText xml:space="preserve"> ADDIN EN.CITE &lt;EndNote&gt;&lt;Cite&gt;&lt;Author&gt;Deng&lt;/Author&gt;&lt;Year&gt;2009&lt;/Year&gt;&lt;RecNum&gt;32&lt;/RecNum&gt;&lt;DisplayText&gt;[11]&lt;/DisplayText&gt;&lt;record&gt;&lt;rec-number&gt;32&lt;/rec-number&gt;&lt;foreign-keys&gt;&lt;key app="EN" db-id="epv0etvs2pfr99e5xxpv5027xe05stzr22vd" timestamp="1745918291"&gt;32&lt;/key&gt;&lt;/foreign-keys&gt;&lt;ref-type name="Dataset"&gt;59&lt;/ref-type&gt;&lt;contributors&gt;&lt;authors&gt;&lt;author&gt;Deng,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database&lt;/title&gt;&lt;/titles&gt;&lt;dates&gt;&lt;year&gt;2009&lt;/year&gt;&lt;/dates&gt;&lt;publisher&gt;2009 IEEE Conference on Computer Vision and Pattern Recognition&lt;/publisher&gt;&lt;urls&gt;&lt;/urls&gt;&lt;/record&gt;&lt;/Cite&gt;&lt;/EndNote&gt;</w:instrText>
      </w:r>
      <w:r w:rsidR="00F3586B">
        <w:fldChar w:fldCharType="separate"/>
      </w:r>
      <w:r w:rsidR="00F3586B">
        <w:rPr>
          <w:noProof/>
        </w:rPr>
        <w:t>[11]</w:t>
      </w:r>
      <w:r w:rsidR="00F3586B">
        <w:fldChar w:fldCharType="end"/>
      </w:r>
      <w:r w:rsidR="00DB55D0" w:rsidRPr="007531B7">
        <w:t xml:space="preserve">) </w:t>
      </w:r>
      <w:r w:rsidR="00F3586B" w:rsidRPr="00F3586B">
        <w:t xml:space="preserve">a během trénování modelu se jejich váhy pouze jemně dolaďují pomocí nízké hodnoty </w:t>
      </w:r>
      <w:r w:rsidR="004B3501">
        <w:t>rychlosti učení</w:t>
      </w:r>
      <w:r w:rsidR="00F3586B" w:rsidRPr="00F3586B" w:rsidDel="00F3586B">
        <w:t xml:space="preserve"> </w:t>
      </w:r>
      <w:r w:rsidR="007531B7">
        <w:fldChar w:fldCharType="begin"/>
      </w:r>
      <w:r w:rsidR="00F3586B">
        <w:instrText xml:space="preserve"> ADDIN EN.CITE &lt;EndNote&gt;&lt;Cite&gt;&lt;Author&gt;Yao&lt;/Author&gt;&lt;Year&gt;2021&lt;/Year&gt;&lt;RecNum&gt;17&lt;/RecNum&gt;&lt;DisplayText&gt;[12]&lt;/DisplayText&gt;&lt;record&gt;&lt;rec-number&gt;17&lt;/rec-number&gt;&lt;foreign-keys&gt;&lt;key app="EN" db-id="epv0etvs2pfr99e5xxpv5027xe05stzr22vd" timestamp="1738656254"&gt;17&lt;/key&gt;&lt;/foreign-keys&gt;&lt;ref-type name="Journal Article"&gt;17&lt;/ref-type&gt;&lt;contributors&gt;&lt;authors&gt;&lt;author&gt;Yao, Jiangfan&lt;/author&gt;&lt;author&gt;&lt;style face="normal" font="default" size="100%"&gt;Huang&lt;/style&gt;&lt;style face="normal" font="default" charset="238" size="100%"&gt;, &lt;/style&gt;&lt;style face="normal" font="default" size="100%"&gt;Xiwei&lt;/style&gt;&lt;/author&gt;&lt;author&gt;Wei, Maoyu&lt;/author&gt;&lt;author&gt;Han, Wentao&lt;/author&gt;&lt;author&gt;Xu, Xuefeng&lt;/author&gt;&lt;author&gt;Wang, Renjie&lt;/author&gt;&lt;author&gt;Chen, Jin&lt;/author&gt;&lt;author&gt;Sun, Lingling&lt;/author&gt;&lt;/authors&gt;&lt;/contributors&gt;&lt;titles&gt;&lt;title&gt;High-Efficiency Classification of White Blood Cells Based on Object Detection&lt;/title&gt;&lt;secondary-title&gt;Journal of Healthcare Engineering&lt;/secondary-title&gt;&lt;/titles&gt;&lt;periodical&gt;&lt;full-title&gt;Journal of Healthcare Engineering&lt;/full-title&gt;&lt;/periodical&gt;&lt;pages&gt;&lt;style face="normal" font="default" charset="238" size="100%"&gt;1-11&lt;/style&gt;&lt;/pages&gt;&lt;number&gt;&lt;style face="normal" font="default" charset="238" size="100%"&gt;23&lt;/style&gt;&lt;/number&gt;&lt;dates&gt;&lt;year&gt;&lt;style face="normal" font="default" charset="238" size="100%"&gt;2021&lt;/style&gt;&lt;/year&gt;&lt;/dates&gt;&lt;urls&gt;&lt;/urls&gt;&lt;electronic-resource-num&gt;10.1155/2021/1615192&lt;/electronic-resource-num&gt;&lt;/record&gt;&lt;/Cite&gt;&lt;/EndNote&gt;</w:instrText>
      </w:r>
      <w:r w:rsidR="007531B7">
        <w:fldChar w:fldCharType="separate"/>
      </w:r>
      <w:r w:rsidR="00F3586B">
        <w:rPr>
          <w:noProof/>
        </w:rPr>
        <w:t>[12]</w:t>
      </w:r>
      <w:r w:rsidR="007531B7">
        <w:fldChar w:fldCharType="end"/>
      </w:r>
      <w:r w:rsidR="00DB55D0" w:rsidRPr="007531B7">
        <w:t>.</w:t>
      </w:r>
      <w:r w:rsidR="00DB55D0">
        <w:t xml:space="preserve"> </w:t>
      </w:r>
    </w:p>
    <w:p w14:paraId="230F20F0" w14:textId="15E0D560" w:rsidR="00DB55D0" w:rsidRDefault="00F00B9A" w:rsidP="00517B4E">
      <w:r>
        <w:lastRenderedPageBreak/>
        <w:t>Modely</w:t>
      </w:r>
      <w:r w:rsidR="00DB55D0">
        <w:t xml:space="preserve"> R</w:t>
      </w:r>
      <w:r w:rsidR="00C254A8">
        <w:t>-</w:t>
      </w:r>
      <w:r w:rsidR="00DB55D0">
        <w:t xml:space="preserve">CNN </w:t>
      </w:r>
      <w:r>
        <w:t>pracují ve čtyřech krocích</w:t>
      </w:r>
      <w:r w:rsidR="00C35D17">
        <w:t xml:space="preserve"> (</w:t>
      </w:r>
      <w:r w:rsidR="00C35D17">
        <w:fldChar w:fldCharType="begin"/>
      </w:r>
      <w:r w:rsidR="00C35D17">
        <w:instrText xml:space="preserve"> REF _Ref197109017 \h </w:instrText>
      </w:r>
      <w:r w:rsidR="00C35D17">
        <w:fldChar w:fldCharType="separate"/>
      </w:r>
      <w:r w:rsidR="00C409DD">
        <w:rPr>
          <w:b/>
          <w:bCs/>
        </w:rPr>
        <w:t>O</w:t>
      </w:r>
      <w:r w:rsidR="00C409DD" w:rsidRPr="00174D1D">
        <w:rPr>
          <w:b/>
          <w:bCs/>
        </w:rPr>
        <w:t xml:space="preserve">br. </w:t>
      </w:r>
      <w:r w:rsidR="00C409DD">
        <w:rPr>
          <w:b/>
          <w:bCs/>
          <w:noProof/>
        </w:rPr>
        <w:t>2</w:t>
      </w:r>
      <w:r w:rsidR="00C409DD">
        <w:rPr>
          <w:b/>
          <w:bCs/>
        </w:rPr>
        <w:t>.</w:t>
      </w:r>
      <w:r w:rsidR="00C409DD">
        <w:rPr>
          <w:b/>
          <w:bCs/>
          <w:noProof/>
        </w:rPr>
        <w:t>6</w:t>
      </w:r>
      <w:r w:rsidR="00C35D17">
        <w:fldChar w:fldCharType="end"/>
      </w:r>
      <w:r w:rsidR="00C35D17">
        <w:t>)</w:t>
      </w:r>
      <w:r w:rsidR="00855D2F">
        <w:t xml:space="preserve">. </w:t>
      </w:r>
      <w:r w:rsidR="00F801F5">
        <w:t xml:space="preserve">Nejprve algoritmus typu </w:t>
      </w:r>
      <w:r w:rsidR="00802855">
        <w:t>S</w:t>
      </w:r>
      <w:commentRangeStart w:id="518"/>
      <w:commentRangeStart w:id="519"/>
      <w:r w:rsidR="00855D2F">
        <w:t xml:space="preserve">elective </w:t>
      </w:r>
      <w:r w:rsidR="00802855">
        <w:t>S</w:t>
      </w:r>
      <w:r w:rsidR="00855D2F">
        <w:t>earch</w:t>
      </w:r>
      <w:r w:rsidR="000D7BB4">
        <w:t xml:space="preserve"> (popsán níže)</w:t>
      </w:r>
      <w:r w:rsidR="00855D2F">
        <w:t xml:space="preserve"> </w:t>
      </w:r>
      <w:commentRangeEnd w:id="518"/>
      <w:r w:rsidR="00855D2F">
        <w:rPr>
          <w:rStyle w:val="Odkaznakoment"/>
        </w:rPr>
        <w:commentReference w:id="518"/>
      </w:r>
      <w:commentRangeEnd w:id="519"/>
      <w:r w:rsidR="000730A1">
        <w:rPr>
          <w:rStyle w:val="Odkaznakoment"/>
        </w:rPr>
        <w:commentReference w:id="519"/>
      </w:r>
      <w:r w:rsidR="0021708F">
        <w:t>identifikuje</w:t>
      </w:r>
      <w:r w:rsidR="00552EF6">
        <w:t xml:space="preserve"> oblast</w:t>
      </w:r>
      <w:r w:rsidR="0021708F">
        <w:t>i</w:t>
      </w:r>
      <w:r w:rsidR="00552EF6">
        <w:t xml:space="preserve"> zájmu</w:t>
      </w:r>
      <w:r w:rsidR="0021708F">
        <w:t xml:space="preserve"> v obraz</w:t>
      </w:r>
      <w:r w:rsidR="00591949">
        <w:t>e</w:t>
      </w:r>
      <w:r w:rsidR="00552EF6">
        <w:t xml:space="preserve"> na základě </w:t>
      </w:r>
      <w:r w:rsidR="0021708F">
        <w:t>různých tvarů, textur nebo barevných vzorů. Těch</w:t>
      </w:r>
      <w:r w:rsidR="007251FD">
        <w:t>to</w:t>
      </w:r>
      <w:r w:rsidR="0021708F">
        <w:t xml:space="preserve"> oblastí je vybráno přibližně 2000</w:t>
      </w:r>
      <w:r w:rsidR="00EA0AEE">
        <w:t xml:space="preserve">. V druhém kroku jsou všechny oblasti zájmu přeškálovány na stejnou velikost tak, aby odpovídaly požadovanému rozlišení obrazu vstupujícího do neuronové sítě. Pomocí průchodu přes CNN jsou extrahovány </w:t>
      </w:r>
      <w:r w:rsidR="001B2B9C">
        <w:t>příznaky</w:t>
      </w:r>
      <w:r w:rsidR="00EA0AEE">
        <w:t xml:space="preserve"> vstupujících oblastí.</w:t>
      </w:r>
      <w:r w:rsidR="000A01E6">
        <w:t xml:space="preserve"> Získaný vektor </w:t>
      </w:r>
      <w:r w:rsidR="001B2B9C">
        <w:t>příznaků</w:t>
      </w:r>
      <w:r w:rsidR="000A01E6">
        <w:t xml:space="preserve"> pak prochází přes </w:t>
      </w:r>
      <w:r w:rsidR="00E67942">
        <w:t xml:space="preserve">algoritmus </w:t>
      </w:r>
      <w:r w:rsidR="004E79FD">
        <w:t xml:space="preserve">podpůrných vektorů </w:t>
      </w:r>
      <w:r w:rsidR="000A01E6">
        <w:t>(SVM), který na jeho základě přiřadí lokalizovanému objektu odpovídající třídu</w:t>
      </w:r>
      <w:r w:rsidR="00E67942">
        <w:t>, případně</w:t>
      </w:r>
      <w:r w:rsidR="000A01E6">
        <w:t xml:space="preserve"> navrženou oblast </w:t>
      </w:r>
      <w:r w:rsidR="00E67942">
        <w:t>zavrhne. Po klasifikaci všech nalezených objektů dojde k upřesnění rozměrů jejich ohraničujících bou</w:t>
      </w:r>
      <w:ins w:id="520" w:author="Ingr Jiri" w:date="2025-06-02T15:28:00Z" w16du:dateUtc="2025-06-02T13:28:00Z">
        <w:r w:rsidR="001F3EAF">
          <w:t>n</w:t>
        </w:r>
      </w:ins>
      <w:r w:rsidR="00E67942">
        <w:t>ding boxů pomocí modelu line</w:t>
      </w:r>
      <w:r w:rsidR="00552E04">
        <w:t>á</w:t>
      </w:r>
      <w:r w:rsidR="00E67942">
        <w:t>rní regrese</w:t>
      </w:r>
      <w:r w:rsidR="007251FD" w:rsidRPr="007251FD">
        <w:t xml:space="preserve"> </w:t>
      </w:r>
      <w:r w:rsidR="00517B4E">
        <w:fldChar w:fldCharType="begin"/>
      </w:r>
      <w:r w:rsidR="00517B4E">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517B4E">
        <w:fldChar w:fldCharType="separate"/>
      </w:r>
      <w:r w:rsidR="00517B4E">
        <w:rPr>
          <w:noProof/>
        </w:rPr>
        <w:t>[2]</w:t>
      </w:r>
      <w:r w:rsidR="00517B4E">
        <w:fldChar w:fldCharType="end"/>
      </w:r>
      <w:r w:rsidR="007251FD">
        <w:t>.</w:t>
      </w:r>
    </w:p>
    <w:p w14:paraId="7886C5BC" w14:textId="77777777" w:rsidR="00F626E8" w:rsidRDefault="00F626E8" w:rsidP="00A34462">
      <w:pPr>
        <w:keepNext/>
        <w:spacing w:after="80"/>
      </w:pPr>
      <w:r>
        <w:rPr>
          <w:noProof/>
          <w:lang w:eastAsia="cs-CZ"/>
        </w:rPr>
        <w:drawing>
          <wp:inline distT="0" distB="0" distL="0" distR="0" wp14:anchorId="6A2FA2E1" wp14:editId="1982DAF0">
            <wp:extent cx="5753100" cy="1402080"/>
            <wp:effectExtent l="0" t="0" r="0" b="7620"/>
            <wp:docPr id="1695751068"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1402080"/>
                    </a:xfrm>
                    <a:prstGeom prst="rect">
                      <a:avLst/>
                    </a:prstGeom>
                    <a:noFill/>
                    <a:ln>
                      <a:noFill/>
                    </a:ln>
                  </pic:spPr>
                </pic:pic>
              </a:graphicData>
            </a:graphic>
          </wp:inline>
        </w:drawing>
      </w:r>
    </w:p>
    <w:p w14:paraId="1E6B1D28" w14:textId="574C3421" w:rsidR="00F626E8" w:rsidRDefault="00F626E8" w:rsidP="00A34462">
      <w:pPr>
        <w:pStyle w:val="Titulek"/>
        <w:spacing w:before="80"/>
        <w:rPr>
          <w:color w:val="808080" w:themeColor="background1" w:themeShade="80"/>
        </w:rPr>
      </w:pPr>
      <w:bookmarkStart w:id="521" w:name="_Ref197109017"/>
      <w:r>
        <w:rPr>
          <w:b/>
          <w:bCs w:val="0"/>
        </w:rPr>
        <w:t>O</w:t>
      </w:r>
      <w:r w:rsidRPr="00174D1D">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6</w:t>
      </w:r>
      <w:r w:rsidR="00E360BF">
        <w:rPr>
          <w:b/>
          <w:bCs w:val="0"/>
        </w:rPr>
        <w:fldChar w:fldCharType="end"/>
      </w:r>
      <w:bookmarkEnd w:id="521"/>
      <w:r>
        <w:t xml:space="preserve">: Schéma </w:t>
      </w:r>
      <w:r w:rsidR="000E15DB">
        <w:t>jednotlivých fází</w:t>
      </w:r>
      <w:r>
        <w:t xml:space="preserve"> algoritmu R-CNN</w:t>
      </w:r>
    </w:p>
    <w:p w14:paraId="1C067B4B" w14:textId="0CC4F6AA" w:rsidR="00DB55D0" w:rsidRDefault="00E67942" w:rsidP="00CE2FD4">
      <w:r>
        <w:t>Ačkoliv se jedn</w:t>
      </w:r>
      <w:r w:rsidR="00F801F5">
        <w:t>alo</w:t>
      </w:r>
      <w:r>
        <w:t xml:space="preserve"> o průlomovou </w:t>
      </w:r>
      <w:r w:rsidR="00F801F5">
        <w:t xml:space="preserve">metodu, která </w:t>
      </w:r>
      <w:r w:rsidR="00CB406F">
        <w:t xml:space="preserve">významně přispěla ke zlepšení přesnosti </w:t>
      </w:r>
      <w:r>
        <w:t xml:space="preserve">detekce objektů, </w:t>
      </w:r>
      <w:r w:rsidR="00F801F5">
        <w:t xml:space="preserve">z dnešního pohledu </w:t>
      </w:r>
      <w:r>
        <w:t xml:space="preserve">trpí tento algoritmus </w:t>
      </w:r>
      <w:r w:rsidR="00DE6DFC">
        <w:t xml:space="preserve">mnoha limitacemi zejména </w:t>
      </w:r>
      <w:r w:rsidR="00CB406F">
        <w:t xml:space="preserve">v rychlostí detekce </w:t>
      </w:r>
      <w:r w:rsidR="002A23B2">
        <w:fldChar w:fldCharType="begin"/>
      </w:r>
      <w:r w:rsidR="002A23B2">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2A23B2">
        <w:fldChar w:fldCharType="separate"/>
      </w:r>
      <w:r w:rsidR="002A23B2">
        <w:rPr>
          <w:noProof/>
        </w:rPr>
        <w:t>[2]</w:t>
      </w:r>
      <w:r w:rsidR="002A23B2">
        <w:fldChar w:fldCharType="end"/>
      </w:r>
      <w:r w:rsidR="00552E04">
        <w:t xml:space="preserve">. To je způsobeno použitím vícestupňového algoritmu či testováním velkého množství oblastí zájmu. </w:t>
      </w:r>
      <w:r w:rsidR="00552E04" w:rsidRPr="00B77125">
        <w:t xml:space="preserve">I přes to, že </w:t>
      </w:r>
      <w:r w:rsidR="007251FD" w:rsidRPr="00B77125">
        <w:t xml:space="preserve">metoda </w:t>
      </w:r>
      <w:r w:rsidR="00552E04" w:rsidRPr="00B77125">
        <w:t>R</w:t>
      </w:r>
      <w:r w:rsidR="00C254A8">
        <w:t>-</w:t>
      </w:r>
      <w:r w:rsidR="00552E04" w:rsidRPr="00B77125">
        <w:t xml:space="preserve">CNN používá CNN k extrakci </w:t>
      </w:r>
      <w:r w:rsidR="001B2B9C">
        <w:t>příznaků</w:t>
      </w:r>
      <w:r w:rsidR="00552E04" w:rsidRPr="00B77125">
        <w:t>, klasifikac</w:t>
      </w:r>
      <w:r w:rsidR="00B77125">
        <w:t>e</w:t>
      </w:r>
      <w:r w:rsidR="00552E04" w:rsidRPr="00B77125">
        <w:t xml:space="preserve"> a regresní kroky pr</w:t>
      </w:r>
      <w:r w:rsidR="00C254A8">
        <w:t xml:space="preserve">o </w:t>
      </w:r>
      <w:r w:rsidR="00552E04" w:rsidRPr="00B77125">
        <w:t xml:space="preserve">lokalizaci </w:t>
      </w:r>
      <w:r w:rsidR="004D784A" w:rsidRPr="00B77125">
        <w:t>bounding</w:t>
      </w:r>
      <w:r w:rsidR="00552E04" w:rsidRPr="00B77125">
        <w:t xml:space="preserve"> boxů jsou zprostředkovány</w:t>
      </w:r>
      <w:r w:rsidR="007251FD" w:rsidRPr="00B77125">
        <w:t xml:space="preserve"> </w:t>
      </w:r>
      <w:r w:rsidR="00591949" w:rsidRPr="00B77125">
        <w:t>prostřednictvím</w:t>
      </w:r>
      <w:r w:rsidR="00552E04" w:rsidRPr="00B77125">
        <w:t xml:space="preserve"> SVM případně jinými algoritmy, proto se nejedná o plně neuronový model. Metoda SVM zároveň při klasifikaci objektů kontroluje oblasti zájmu</w:t>
      </w:r>
      <w:r w:rsidR="00591949" w:rsidRPr="00B77125">
        <w:t xml:space="preserve"> pro každou třídu</w:t>
      </w:r>
      <w:r w:rsidR="00552E04" w:rsidRPr="00B77125">
        <w:t xml:space="preserve"> jednotlivě, což má také významný dopad na</w:t>
      </w:r>
      <w:r w:rsidR="00552E04" w:rsidRPr="006C0BAC">
        <w:t xml:space="preserve"> </w:t>
      </w:r>
      <w:r w:rsidR="00552E04" w:rsidRPr="00B77125">
        <w:t>rychlost detekce</w:t>
      </w:r>
      <w:r w:rsidR="00B77125">
        <w:t xml:space="preserve"> </w:t>
      </w:r>
      <w:r w:rsidR="003801D5">
        <w:fldChar w:fldCharType="begin"/>
      </w:r>
      <w:r w:rsidR="00F3586B">
        <w:instrText xml:space="preserve"> ADDIN EN.CITE &lt;EndNote&gt;&lt;Cite&gt;&lt;Author&gt;Girshick&lt;/Author&gt;&lt;Year&gt;2014&lt;/Year&gt;&lt;RecNum&gt;18&lt;/RecNum&gt;&lt;DisplayText&gt;[13]&lt;/DisplayText&gt;&lt;record&gt;&lt;rec-number&gt;18&lt;/rec-number&gt;&lt;foreign-keys&gt;&lt;key app="EN" db-id="epv0etvs2pfr99e5xxpv5027xe05stzr22vd" timestamp="1738657716"&gt;18&lt;/key&gt;&lt;/foreign-keys&gt;&lt;ref-type name="Conference Paper"&gt;47&lt;/ref-type&gt;&lt;contributors&gt;&lt;authors&gt;&lt;author&gt;Ross Girshick&lt;/author&gt;&lt;author&gt;Jeff Donahue&lt;/author&gt;&lt;author&gt;Trevor Darrell&lt;/author&gt;&lt;author&gt;Jitendra Malik&lt;/author&gt;&lt;/authors&gt;&lt;/contributors&gt;&lt;titles&gt;&lt;title&gt;Rich feature hierarchies for accurate object detection and semantic segmentation&lt;/title&gt;&lt;secondary-title&gt; IEEE CONFERENCE ON COMPUTER VISION AND PATTERN RECOGNITION&lt;/secondary-title&gt;&lt;/titles&gt;&lt;dates&gt;&lt;year&gt;2014&lt;/year&gt;&lt;/dates&gt;&lt;pub-location&gt;&lt;style face="normal" font="default" size="100%"&gt;Columbus, OH&lt;/style&gt;&lt;style face="normal" font="default" charset="238" size="100%"&gt;, USA&lt;/style&gt;&lt;/pub-location&gt;&lt;urls&gt;&lt;/urls&gt;&lt;/record&gt;&lt;/Cite&gt;&lt;/EndNote&gt;</w:instrText>
      </w:r>
      <w:r w:rsidR="003801D5">
        <w:fldChar w:fldCharType="separate"/>
      </w:r>
      <w:r w:rsidR="00F3586B">
        <w:rPr>
          <w:noProof/>
        </w:rPr>
        <w:t>[13]</w:t>
      </w:r>
      <w:r w:rsidR="003801D5">
        <w:fldChar w:fldCharType="end"/>
      </w:r>
      <w:r w:rsidR="00552E04" w:rsidRPr="00B77125">
        <w:t>. Nutno dodat, že při vzniku architektury R</w:t>
      </w:r>
      <w:r w:rsidR="00C254A8">
        <w:t>-</w:t>
      </w:r>
      <w:r w:rsidR="00552E04" w:rsidRPr="00B77125">
        <w:t>CNN (</w:t>
      </w:r>
      <w:r w:rsidR="00F436FE">
        <w:t xml:space="preserve">v </w:t>
      </w:r>
      <w:r w:rsidR="00855D2F">
        <w:t>ro</w:t>
      </w:r>
      <w:r w:rsidR="00F436FE">
        <w:t>ce</w:t>
      </w:r>
      <w:r w:rsidR="00855D2F">
        <w:t xml:space="preserve"> </w:t>
      </w:r>
      <w:r w:rsidR="00552E04" w:rsidRPr="00B77125">
        <w:t xml:space="preserve">2014) </w:t>
      </w:r>
      <w:r w:rsidR="006C0BAC">
        <w:t xml:space="preserve">nebylo </w:t>
      </w:r>
      <w:r w:rsidR="00552E04" w:rsidRPr="00B77125">
        <w:t>použití plně</w:t>
      </w:r>
      <w:r w:rsidR="00552E04" w:rsidRPr="006C0BAC">
        <w:t xml:space="preserve"> </w:t>
      </w:r>
      <w:r w:rsidR="00552E04" w:rsidRPr="00B77125">
        <w:t>neuronového modelu</w:t>
      </w:r>
      <w:r w:rsidR="00A32C01">
        <w:t xml:space="preserve"> zdaleka</w:t>
      </w:r>
      <w:r w:rsidR="00552E04" w:rsidRPr="00B77125">
        <w:t xml:space="preserve"> </w:t>
      </w:r>
      <w:r w:rsidR="006C0BAC">
        <w:t>běžné</w:t>
      </w:r>
      <w:r w:rsidR="00552E04" w:rsidRPr="00B77125">
        <w:t>.</w:t>
      </w:r>
    </w:p>
    <w:p w14:paraId="7BDEE34D" w14:textId="7B378BD4" w:rsidR="000D7BB4" w:rsidRDefault="000D7BB4" w:rsidP="00A34462">
      <w:pPr>
        <w:pStyle w:val="Nzev"/>
        <w:spacing w:after="0"/>
      </w:pPr>
      <w:r>
        <w:t xml:space="preserve">Selective </w:t>
      </w:r>
      <w:r w:rsidR="00802855">
        <w:t>S</w:t>
      </w:r>
      <w:r>
        <w:t>earch</w:t>
      </w:r>
    </w:p>
    <w:p w14:paraId="38BA25B3" w14:textId="48C5AD6A" w:rsidR="000D7BB4" w:rsidRPr="000D7BB4" w:rsidRDefault="000D7BB4" w:rsidP="000D7BB4">
      <w:r w:rsidRPr="00174D1D">
        <w:t xml:space="preserve">Při vytváření RoI pomocí </w:t>
      </w:r>
      <w:r>
        <w:t xml:space="preserve">algoritmu </w:t>
      </w:r>
      <w:r w:rsidR="00802855">
        <w:t>S</w:t>
      </w:r>
      <w:r>
        <w:t xml:space="preserve">elective </w:t>
      </w:r>
      <w:r w:rsidR="00802855">
        <w:t>S</w:t>
      </w:r>
      <w:r>
        <w:t>earch se vstupní obraz nejprve rozdělí na superpixely – malé oblasti s podobnými barvami nebo texturou.</w:t>
      </w:r>
      <w:r w:rsidR="00D93891">
        <w:t xml:space="preserve"> Následně je provedeno slučování těchto oblastí, které se vyhodnocuje na základě společných rysů regionů</w:t>
      </w:r>
      <w:r w:rsidR="000730A1">
        <w:t xml:space="preserve">, tím vzniknou nové oblasti zájmu. Zmíněný krok slučování se iterativně opakuje do té doby, něž se všechny RoI postupně opět spojí do jedné oblasti obsahující celý vstupní obraz. Všechny vzniklé návrhy RoI v průběhu </w:t>
      </w:r>
      <w:r w:rsidR="00802855">
        <w:t>S</w:t>
      </w:r>
      <w:r w:rsidR="000730A1">
        <w:t xml:space="preserve">elective </w:t>
      </w:r>
      <w:r w:rsidR="00802855">
        <w:t>S</w:t>
      </w:r>
      <w:r w:rsidR="000730A1">
        <w:t xml:space="preserve">earch (často nižší tisíce oblastí) jsou následně předány do další fáze detekčního algoritmu (např. R-CNN) </w:t>
      </w:r>
      <w:r w:rsidR="004E4571">
        <w:fldChar w:fldCharType="begin">
          <w:fldData xml:space="preserve">PEVuZE5vdGU+PENpdGU+PEF1dGhvcj5VaWpsaW5nczwvQXV0aG9yPjxZZWFyPjIwMTI8L1llYXI+
PFJlY051bT4zNjwvUmVjTnVtPjxEaXNwbGF5VGV4dD5bMTRdPC9EaXNwbGF5VGV4dD48cmVjb3Jk
PjxyZWMtbnVtYmVyPjM2PC9yZWMtbnVtYmVyPjxmb3JlaWduLWtleXM+PGtleSBhcHA9IkVOIiBk
Yi1pZD0iZXB2MGV0dnMycGZyOTllNXh4cHY1MDI3eGUwNXN0enIyMnZkIiB0aW1lc3RhbXA9IjE3
NDYwMjAzNDYiPjM2PC9rZXk+PC9mb3JlaWduLWtleXM+PHJlZi10eXBlIG5hbWU9IkpvdXJuYWwg
QXJ0aWNsZSI+MTc8L3JlZi10eXBlPjxjb250cmlidXRvcnM+PGF1dGhvcnM+PGF1dGhvcj48c3R5
bGUgZmFjZT0ibm9ybWFsIiBmb250PSJkZWZhdWx0IiBzaXplPSIxMDAlIj5VaWpsaW5nczwvc3R5
bGU+PHN0eWxlIGZhY2U9Im5vcm1hbCIgZm9udD0iZGVmYXVsdCIgY2hhcnNldD0iMjM4IiBzaXpl
PSIxMDAlIj4sIDwvc3R5bGU+PHN0eWxlIGZhY2U9Im5vcm1hbCIgZm9udD0iZGVmYXVsdCIgc2l6
ZT0iMTAwJSI+Si48L3N0eWxlPjxzdHlsZSBmYWNlPSJub3JtYWwiIGZvbnQ9ImRlZmF1bHQiIGNo
YXJzZXQ9IjIzOCIgc2l6ZT0iMTAwJSI+IDwvc3R5bGU+PHN0eWxlIGZhY2U9Im5vcm1hbCIgZm9u
dD0iZGVmYXVsdCIgc2l6ZT0iMTAwJSI+Ui48L3N0eWxlPjxzdHlsZSBmYWNlPSJub3JtYWwiIGZv
bnQ9ImRlZmF1bHQiIGNoYXJzZXQ9IjIzOCIgc2l6ZT0iMTAwJSI+IDwvc3R5bGU+PHN0eWxlIGZh
Y2U9Im5vcm1hbCIgZm9udD0iZGVmYXVsdCIgc2l6ZT0iMTAwJSI+Ui48L3N0eWxlPjwvYXV0aG9y
PjxhdXRob3I+PHN0eWxlIGZhY2U9Im5vcm1hbCIgZm9udD0iZGVmYXVsdCIgc2l6ZT0iMTAwJSI+
dmFuIGRlIFNhbmRlPC9zdHlsZT48c3R5bGUgZmFjZT0ibm9ybWFsIiBmb250PSJkZWZhdWx0IiBj
aGFyc2V0PSIyMzgiIHNpemU9IjEwMCUiPiwgPC9zdHlsZT48c3R5bGUgZmFjZT0ibm9ybWFsIiBm
b250PSJkZWZhdWx0IiBzaXplPSIxMDAlIj5LLjwvc3R5bGU+PHN0eWxlIGZhY2U9Im5vcm1hbCIg
Zm9udD0iZGVmYXVsdCIgY2hhcnNldD0iMjM4IiBzaXplPSIxMDAlIj4gPC9zdHlsZT48c3R5bGUg
ZmFjZT0ibm9ybWFsIiBmb250PSJkZWZhdWx0IiBzaXplPSIxMDAlIj5FLjwvc3R5bGU+PHN0eWxl
IGZhY2U9Im5vcm1hbCIgZm9udD0iZGVmYXVsdCIgY2hhcnNldD0iMjM4IiBzaXplPSIxMDAlIj4g
PC9zdHlsZT48c3R5bGUgZmFjZT0ibm9ybWFsIiBmb250PSJkZWZhdWx0IiBzaXplPSIxMDAlIj5B
Ljwvc3R5bGU+PC9hdXRob3I+PGF1dGhvcj48c3R5bGUgZmFjZT0ibm9ybWFsIiBmb250PSJkZWZh
dWx0IiBzaXplPSIxMDAlIj5HZXZlcnM8L3N0eWxlPjxzdHlsZSBmYWNlPSJub3JtYWwiIGZvbnQ9
ImRlZmF1bHQiIGNoYXJzZXQ9IjIzOCIgc2l6ZT0iMTAwJSI+LCA8L3N0eWxlPjxzdHlsZSBmYWNl
PSJub3JtYWwiIGZvbnQ9ImRlZmF1bHQiIHNpemU9IjEwMCUiPlQuPC9zdHlsZT48L2F1dGhvcj48
YXV0aG9yPjxzdHlsZSBmYWNlPSJub3JtYWwiIGZvbnQ9ImRlZmF1bHQiIHNpemU9IjEwMCUiPlNt
ZXVsZGVyczwvc3R5bGU+PHN0eWxlIGZhY2U9Im5vcm1hbCIgZm9udD0iZGVmYXVsdCIgY2hhcnNl
dD0iMjM4IiBzaXplPSIxMDAlIj4sIDwvc3R5bGU+PHN0eWxlIGZhY2U9Im5vcm1hbCIgZm9udD0i
ZGVmYXVsdCIgc2l6ZT0iMTAwJSI+QS48L3N0eWxlPjxzdHlsZSBmYWNlPSJub3JtYWwiIGZvbnQ9
ImRlZmF1bHQiIGNoYXJzZXQ9IjIzOCIgc2l6ZT0iMTAwJSI+IDwvc3R5bGU+PHN0eWxlIGZhY2U9
Im5vcm1hbCIgZm9udD0iZGVmYXVsdCIgc2l6ZT0iMTAwJSI+Vy48L3N0eWxlPjxzdHlsZSBmYWNl
PSJub3JtYWwiIGZvbnQ9ImRlZmF1bHQiIGNoYXJzZXQ9IjIzOCIgc2l6ZT0iMTAwJSI+IDwvc3R5
bGU+PHN0eWxlIGZhY2U9Im5vcm1hbCIgZm9udD0iZGVmYXVsdCIgc2l6ZT0iMTAwJSI+TS48L3N0
eWxlPjwvYXV0aG9yPjwvYXV0aG9ycz48L2NvbnRyaWJ1dG9ycz48dGl0bGVzPjx0aXRsZT5TZWxl
Y3RpdmUgU2VhcmNoIGZvciBPYmplY3QgUmVjb2duaXRpb248L3RpdGxlPjxzZWNvbmRhcnktdGl0
bGU+SU5URVJOQVRJT05BTCBKT1VSTkFMIE9GIENPTVBVVEVSIFZJU0lPTjwvc2Vjb25kYXJ5LXRp
dGxlPjwvdGl0bGVzPjxwZXJpb2RpY2FsPjxmdWxsLXRpdGxlPklOVEVSTkFUSU9OQUwgSk9VUk5B
TCBPRiBDT01QVVRFUiBWSVNJT048L2Z1bGwtdGl0bGU+PC9wZXJpb2RpY2FsPjxwYWdlcz4xNTQt
MTcxPC9wYWdlcz48dm9sdW1lPjEwNDwvdm9sdW1lPjxkYXRlcz48eWVhcj48c3R5bGUgZmFjZT0i
bm9ybWFsIiBmb250PSJkZWZhdWx0IiBjaGFyc2V0PSIyMzgiIHNpemU9IjEwMCUiPjIwMTI8L3N0
eWxlPjwveWVhcj48L2RhdGVzPjxpc2JuPjA5MjAtNTY5MTwvaXNibj48dXJscz48L3VybHM+PGVs
ZWN0cm9uaWMtcmVzb3VyY2UtbnVtPjEwLjEwMDcvczExMjYzLTAxMy0wNjIwLTU8L2VsZWN0cm9u
aWMtcmVzb3VyY2UtbnVtPjwvcmVjb3JkPjwvQ2l0ZT48L0VuZE5vdGU+AG==
</w:fldData>
        </w:fldChar>
      </w:r>
      <w:r w:rsidR="004E4571">
        <w:instrText xml:space="preserve"> ADDIN EN.CITE </w:instrText>
      </w:r>
      <w:r w:rsidR="004E4571">
        <w:fldChar w:fldCharType="begin">
          <w:fldData xml:space="preserve">PEVuZE5vdGU+PENpdGU+PEF1dGhvcj5VaWpsaW5nczwvQXV0aG9yPjxZZWFyPjIwMTI8L1llYXI+
PFJlY051bT4zNjwvUmVjTnVtPjxEaXNwbGF5VGV4dD5bMTRdPC9EaXNwbGF5VGV4dD48cmVjb3Jk
PjxyZWMtbnVtYmVyPjM2PC9yZWMtbnVtYmVyPjxmb3JlaWduLWtleXM+PGtleSBhcHA9IkVOIiBk
Yi1pZD0iZXB2MGV0dnMycGZyOTllNXh4cHY1MDI3eGUwNXN0enIyMnZkIiB0aW1lc3RhbXA9IjE3
NDYwMjAzNDYiPjM2PC9rZXk+PC9mb3JlaWduLWtleXM+PHJlZi10eXBlIG5hbWU9IkpvdXJuYWwg
QXJ0aWNsZSI+MTc8L3JlZi10eXBlPjxjb250cmlidXRvcnM+PGF1dGhvcnM+PGF1dGhvcj48c3R5
bGUgZmFjZT0ibm9ybWFsIiBmb250PSJkZWZhdWx0IiBzaXplPSIxMDAlIj5VaWpsaW5nczwvc3R5
bGU+PHN0eWxlIGZhY2U9Im5vcm1hbCIgZm9udD0iZGVmYXVsdCIgY2hhcnNldD0iMjM4IiBzaXpl
PSIxMDAlIj4sIDwvc3R5bGU+PHN0eWxlIGZhY2U9Im5vcm1hbCIgZm9udD0iZGVmYXVsdCIgc2l6
ZT0iMTAwJSI+Si48L3N0eWxlPjxzdHlsZSBmYWNlPSJub3JtYWwiIGZvbnQ9ImRlZmF1bHQiIGNo
YXJzZXQ9IjIzOCIgc2l6ZT0iMTAwJSI+IDwvc3R5bGU+PHN0eWxlIGZhY2U9Im5vcm1hbCIgZm9u
dD0iZGVmYXVsdCIgc2l6ZT0iMTAwJSI+Ui48L3N0eWxlPjxzdHlsZSBmYWNlPSJub3JtYWwiIGZv
bnQ9ImRlZmF1bHQiIGNoYXJzZXQ9IjIzOCIgc2l6ZT0iMTAwJSI+IDwvc3R5bGU+PHN0eWxlIGZh
Y2U9Im5vcm1hbCIgZm9udD0iZGVmYXVsdCIgc2l6ZT0iMTAwJSI+Ui48L3N0eWxlPjwvYXV0aG9y
PjxhdXRob3I+PHN0eWxlIGZhY2U9Im5vcm1hbCIgZm9udD0iZGVmYXVsdCIgc2l6ZT0iMTAwJSI+
dmFuIGRlIFNhbmRlPC9zdHlsZT48c3R5bGUgZmFjZT0ibm9ybWFsIiBmb250PSJkZWZhdWx0IiBj
aGFyc2V0PSIyMzgiIHNpemU9IjEwMCUiPiwgPC9zdHlsZT48c3R5bGUgZmFjZT0ibm9ybWFsIiBm
b250PSJkZWZhdWx0IiBzaXplPSIxMDAlIj5LLjwvc3R5bGU+PHN0eWxlIGZhY2U9Im5vcm1hbCIg
Zm9udD0iZGVmYXVsdCIgY2hhcnNldD0iMjM4IiBzaXplPSIxMDAlIj4gPC9zdHlsZT48c3R5bGUg
ZmFjZT0ibm9ybWFsIiBmb250PSJkZWZhdWx0IiBzaXplPSIxMDAlIj5FLjwvc3R5bGU+PHN0eWxl
IGZhY2U9Im5vcm1hbCIgZm9udD0iZGVmYXVsdCIgY2hhcnNldD0iMjM4IiBzaXplPSIxMDAlIj4g
PC9zdHlsZT48c3R5bGUgZmFjZT0ibm9ybWFsIiBmb250PSJkZWZhdWx0IiBzaXplPSIxMDAlIj5B
Ljwvc3R5bGU+PC9hdXRob3I+PGF1dGhvcj48c3R5bGUgZmFjZT0ibm9ybWFsIiBmb250PSJkZWZh
dWx0IiBzaXplPSIxMDAlIj5HZXZlcnM8L3N0eWxlPjxzdHlsZSBmYWNlPSJub3JtYWwiIGZvbnQ9
ImRlZmF1bHQiIGNoYXJzZXQ9IjIzOCIgc2l6ZT0iMTAwJSI+LCA8L3N0eWxlPjxzdHlsZSBmYWNl
PSJub3JtYWwiIGZvbnQ9ImRlZmF1bHQiIHNpemU9IjEwMCUiPlQuPC9zdHlsZT48L2F1dGhvcj48
YXV0aG9yPjxzdHlsZSBmYWNlPSJub3JtYWwiIGZvbnQ9ImRlZmF1bHQiIHNpemU9IjEwMCUiPlNt
ZXVsZGVyczwvc3R5bGU+PHN0eWxlIGZhY2U9Im5vcm1hbCIgZm9udD0iZGVmYXVsdCIgY2hhcnNl
dD0iMjM4IiBzaXplPSIxMDAlIj4sIDwvc3R5bGU+PHN0eWxlIGZhY2U9Im5vcm1hbCIgZm9udD0i
ZGVmYXVsdCIgc2l6ZT0iMTAwJSI+QS48L3N0eWxlPjxzdHlsZSBmYWNlPSJub3JtYWwiIGZvbnQ9
ImRlZmF1bHQiIGNoYXJzZXQ9IjIzOCIgc2l6ZT0iMTAwJSI+IDwvc3R5bGU+PHN0eWxlIGZhY2U9
Im5vcm1hbCIgZm9udD0iZGVmYXVsdCIgc2l6ZT0iMTAwJSI+Vy48L3N0eWxlPjxzdHlsZSBmYWNl
PSJub3JtYWwiIGZvbnQ9ImRlZmF1bHQiIGNoYXJzZXQ9IjIzOCIgc2l6ZT0iMTAwJSI+IDwvc3R5
bGU+PHN0eWxlIGZhY2U9Im5vcm1hbCIgZm9udD0iZGVmYXVsdCIgc2l6ZT0iMTAwJSI+TS48L3N0
eWxlPjwvYXV0aG9yPjwvYXV0aG9ycz48L2NvbnRyaWJ1dG9ycz48dGl0bGVzPjx0aXRsZT5TZWxl
Y3RpdmUgU2VhcmNoIGZvciBPYmplY3QgUmVjb2duaXRpb248L3RpdGxlPjxzZWNvbmRhcnktdGl0
bGU+SU5URVJOQVRJT05BTCBKT1VSTkFMIE9GIENPTVBVVEVSIFZJU0lPTjwvc2Vjb25kYXJ5LXRp
dGxlPjwvdGl0bGVzPjxwZXJpb2RpY2FsPjxmdWxsLXRpdGxlPklOVEVSTkFUSU9OQUwgSk9VUk5B
TCBPRiBDT01QVVRFUiBWSVNJT048L2Z1bGwtdGl0bGU+PC9wZXJpb2RpY2FsPjxwYWdlcz4xNTQt
MTcxPC9wYWdlcz48dm9sdW1lPjEwNDwvdm9sdW1lPjxkYXRlcz48eWVhcj48c3R5bGUgZmFjZT0i
bm9ybWFsIiBmb250PSJkZWZhdWx0IiBjaGFyc2V0PSIyMzgiIHNpemU9IjEwMCUiPjIwMTI8L3N0
eWxlPjwveWVhcj48L2RhdGVzPjxpc2JuPjA5MjAtNTY5MTwvaXNibj48dXJscz48L3VybHM+PGVs
ZWN0cm9uaWMtcmVzb3VyY2UtbnVtPjEwLjEwMDcvczExMjYzLTAxMy0wNjIwLTU8L2VsZWN0cm9u
aWMtcmVzb3VyY2UtbnVtPjwvcmVjb3JkPjwvQ2l0ZT48L0VuZE5vdGU+AG==
</w:fldData>
        </w:fldChar>
      </w:r>
      <w:r w:rsidR="004E4571">
        <w:instrText xml:space="preserve"> ADDIN EN.CITE.DATA </w:instrText>
      </w:r>
      <w:r w:rsidR="004E4571">
        <w:fldChar w:fldCharType="end"/>
      </w:r>
      <w:r w:rsidR="004E4571">
        <w:fldChar w:fldCharType="separate"/>
      </w:r>
      <w:r w:rsidR="004E4571">
        <w:rPr>
          <w:noProof/>
        </w:rPr>
        <w:t>[14]</w:t>
      </w:r>
      <w:r w:rsidR="004E4571">
        <w:fldChar w:fldCharType="end"/>
      </w:r>
      <w:r w:rsidR="000730A1">
        <w:t>.</w:t>
      </w:r>
    </w:p>
    <w:p w14:paraId="5ECFDB07" w14:textId="6D37EEB6" w:rsidR="00956EBE" w:rsidRPr="002E41F3" w:rsidRDefault="00956EBE" w:rsidP="00591949">
      <w:pPr>
        <w:pStyle w:val="Nadpis3"/>
      </w:pPr>
      <w:bookmarkStart w:id="522" w:name="_Toc199797207"/>
      <w:r w:rsidRPr="002E41F3">
        <w:lastRenderedPageBreak/>
        <w:t>Fast</w:t>
      </w:r>
      <w:r w:rsidR="00C254A8">
        <w:t xml:space="preserve"> </w:t>
      </w:r>
      <w:r w:rsidRPr="002E41F3">
        <w:t>R</w:t>
      </w:r>
      <w:r w:rsidR="00C254A8">
        <w:t>-</w:t>
      </w:r>
      <w:r w:rsidRPr="002E41F3">
        <w:t>CNN</w:t>
      </w:r>
      <w:bookmarkEnd w:id="522"/>
    </w:p>
    <w:p w14:paraId="4B031509" w14:textId="68D45F44" w:rsidR="002E41F3" w:rsidRDefault="002E41F3" w:rsidP="002E41F3">
      <w:r w:rsidRPr="0004226B">
        <w:t>Fast</w:t>
      </w:r>
      <w:r w:rsidR="00C254A8">
        <w:t xml:space="preserve"> </w:t>
      </w:r>
      <w:r w:rsidRPr="0004226B">
        <w:t>R</w:t>
      </w:r>
      <w:r w:rsidR="00C254A8">
        <w:t>-</w:t>
      </w:r>
      <w:r w:rsidRPr="0004226B">
        <w:t xml:space="preserve">CNN přichází s vylepšením z hlediska rychlosti i přesnosti. </w:t>
      </w:r>
      <w:r w:rsidR="00AA3A26" w:rsidRPr="0004226B">
        <w:t>Na rozdíl od předchozího</w:t>
      </w:r>
      <w:r w:rsidR="00D854C0">
        <w:t xml:space="preserve"> přístupu</w:t>
      </w:r>
      <w:r w:rsidR="00AA3A26" w:rsidRPr="0004226B">
        <w:t>, tato architektura spojuje tři části</w:t>
      </w:r>
      <w:r w:rsidR="007251FD" w:rsidRPr="0004226B">
        <w:t>:</w:t>
      </w:r>
      <w:r w:rsidR="00AA3A26" w:rsidRPr="0004226B">
        <w:t xml:space="preserve"> extrakci </w:t>
      </w:r>
      <w:r w:rsidR="001B2B9C">
        <w:t>příznaků</w:t>
      </w:r>
      <w:r w:rsidR="00AA3A26" w:rsidRPr="0004226B">
        <w:t>, klasifikaci objektu a závěrečno</w:t>
      </w:r>
      <w:r w:rsidR="00AB1F0B">
        <w:t>u úpravu bou</w:t>
      </w:r>
      <w:ins w:id="523" w:author="Ingr Jiri" w:date="2025-06-02T15:28:00Z" w16du:dateUtc="2025-06-02T13:28:00Z">
        <w:r w:rsidR="0066621B">
          <w:t>n</w:t>
        </w:r>
      </w:ins>
      <w:r w:rsidR="00AB1F0B">
        <w:t>ding boxu do jedné</w:t>
      </w:r>
      <w:r w:rsidR="00AA3A26" w:rsidRPr="0004226B">
        <w:t>.</w:t>
      </w:r>
      <w:r w:rsidR="000C6B4B" w:rsidRPr="0004226B">
        <w:t xml:space="preserve"> Zároveň optimalizuje práci s oblastmi zájmu, kdy do </w:t>
      </w:r>
      <w:r w:rsidR="00591949" w:rsidRPr="0004226B">
        <w:t>neuronové</w:t>
      </w:r>
      <w:r w:rsidR="00591949">
        <w:t xml:space="preserve"> sítě</w:t>
      </w:r>
      <w:r w:rsidR="000C6B4B">
        <w:t xml:space="preserve"> vstupuje celý obraz</w:t>
      </w:r>
      <w:r w:rsidR="003A6D96">
        <w:t>, který je zpracován jedním průchodem přes CNN</w:t>
      </w:r>
      <w:r w:rsidR="000C6B4B">
        <w:t xml:space="preserve"> a výstupem je společná </w:t>
      </w:r>
      <w:r w:rsidR="003A6D96">
        <w:t xml:space="preserve">mapa </w:t>
      </w:r>
      <w:r w:rsidR="001B2B9C">
        <w:t>příznaků</w:t>
      </w:r>
      <w:r w:rsidR="000C6B4B">
        <w:t>.</w:t>
      </w:r>
      <w:r w:rsidR="003A6D96">
        <w:t xml:space="preserve"> Z této mapy</w:t>
      </w:r>
      <w:r w:rsidR="007251FD">
        <w:t xml:space="preserve"> se</w:t>
      </w:r>
      <w:r w:rsidR="003A6D96">
        <w:t xml:space="preserve"> vyber</w:t>
      </w:r>
      <w:r w:rsidR="007251FD">
        <w:t>ou</w:t>
      </w:r>
      <w:r w:rsidR="003A6D96">
        <w:t xml:space="preserve"> </w:t>
      </w:r>
      <w:r w:rsidR="00802855">
        <w:t>S</w:t>
      </w:r>
      <w:r w:rsidR="003A6D96">
        <w:t xml:space="preserve">elective </w:t>
      </w:r>
      <w:r w:rsidR="00802855">
        <w:t>S</w:t>
      </w:r>
      <w:r w:rsidR="003A6D96">
        <w:t>earch metodou sledované oblasti zájmu. Na získan</w:t>
      </w:r>
      <w:r w:rsidR="00591949">
        <w:t>ých</w:t>
      </w:r>
      <w:r w:rsidR="003A6D96">
        <w:t xml:space="preserve"> RoI je aplikován pooling, který </w:t>
      </w:r>
      <w:r w:rsidR="00206B81">
        <w:t>zajistí</w:t>
      </w:r>
      <w:r w:rsidR="003A6D96">
        <w:t xml:space="preserve"> vytvoření fixních délek vektorů </w:t>
      </w:r>
      <w:r w:rsidR="001B2B9C">
        <w:t>příznaků</w:t>
      </w:r>
      <w:r w:rsidR="003A6D96">
        <w:t xml:space="preserve">. Ty jsou poslány do plně propojené CNN, která současně klasifikuje třídu objektu a zároveň provádí přesnou lokalizaci využitím softmax vrstvy a lineární regrese </w:t>
      </w:r>
      <w:r w:rsidR="00636825">
        <w:fldChar w:fldCharType="begin"/>
      </w:r>
      <w:r w:rsidR="00636825">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636825">
        <w:fldChar w:fldCharType="separate"/>
      </w:r>
      <w:r w:rsidR="00636825">
        <w:rPr>
          <w:noProof/>
        </w:rPr>
        <w:t>[2]</w:t>
      </w:r>
      <w:r w:rsidR="00636825">
        <w:fldChar w:fldCharType="end"/>
      </w:r>
      <w:r w:rsidR="003A6D96">
        <w:t>.</w:t>
      </w:r>
    </w:p>
    <w:p w14:paraId="579D0FC0" w14:textId="2E60A3DA" w:rsidR="003A6D96" w:rsidRPr="002E41F3" w:rsidRDefault="003A6D96" w:rsidP="002E41F3">
      <w:r>
        <w:t>Ačkoliv se jedná o výrazný pokrok oproti architektuře R</w:t>
      </w:r>
      <w:r w:rsidR="00C254A8">
        <w:t>-</w:t>
      </w:r>
      <w:r>
        <w:t xml:space="preserve">CNN, stále se jedná o časově náročný proces zejména kvůli využití konvenčních metod pro vyhledávání oblastí zájmu, jako je algoritmus </w:t>
      </w:r>
      <w:r w:rsidR="00802855">
        <w:t>S</w:t>
      </w:r>
      <w:r>
        <w:t xml:space="preserve">elective </w:t>
      </w:r>
      <w:r w:rsidR="00802855">
        <w:t>S</w:t>
      </w:r>
      <w:r>
        <w:t xml:space="preserve">earch </w:t>
      </w:r>
      <w:r w:rsidR="00370278">
        <w:fldChar w:fldCharType="begin"/>
      </w:r>
      <w:r w:rsidR="00370278">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370278">
        <w:fldChar w:fldCharType="separate"/>
      </w:r>
      <w:r w:rsidR="00370278">
        <w:rPr>
          <w:noProof/>
        </w:rPr>
        <w:t>[2]</w:t>
      </w:r>
      <w:r w:rsidR="00370278">
        <w:fldChar w:fldCharType="end"/>
      </w:r>
      <w:r>
        <w:t xml:space="preserve">. </w:t>
      </w:r>
    </w:p>
    <w:p w14:paraId="7E387E19" w14:textId="31AFB807" w:rsidR="00956EBE" w:rsidRDefault="00956EBE" w:rsidP="00591949">
      <w:pPr>
        <w:pStyle w:val="Nadpis3"/>
      </w:pPr>
      <w:bookmarkStart w:id="524" w:name="_Toc199797208"/>
      <w:r w:rsidRPr="002E41F3">
        <w:t>Faster</w:t>
      </w:r>
      <w:r w:rsidR="00C254A8">
        <w:t xml:space="preserve"> </w:t>
      </w:r>
      <w:r w:rsidRPr="002E41F3">
        <w:t>R</w:t>
      </w:r>
      <w:r w:rsidR="00C254A8">
        <w:t>-</w:t>
      </w:r>
      <w:r w:rsidRPr="002E41F3">
        <w:t>CNN</w:t>
      </w:r>
      <w:bookmarkEnd w:id="524"/>
    </w:p>
    <w:p w14:paraId="61FE44C9" w14:textId="5088DB7B" w:rsidR="00DD05EB" w:rsidRPr="00DD05EB" w:rsidRDefault="00DD05EB" w:rsidP="00DD05EB">
      <w:r>
        <w:t>Architektura Faster</w:t>
      </w:r>
      <w:r w:rsidR="00C254A8">
        <w:t xml:space="preserve"> </w:t>
      </w:r>
      <w:r>
        <w:t>R</w:t>
      </w:r>
      <w:r w:rsidR="00C254A8">
        <w:t>-</w:t>
      </w:r>
      <w:r>
        <w:t>CNN navazuje a vylepšuje předchozí Fast</w:t>
      </w:r>
      <w:r w:rsidR="00C254A8">
        <w:t xml:space="preserve"> </w:t>
      </w:r>
      <w:r>
        <w:t>R</w:t>
      </w:r>
      <w:r w:rsidR="00C254A8">
        <w:t>-</w:t>
      </w:r>
      <w:r>
        <w:t xml:space="preserve">CNN. Nahrazuje tradiční </w:t>
      </w:r>
      <w:r w:rsidR="005F2A68">
        <w:t xml:space="preserve">časově náročné </w:t>
      </w:r>
      <w:r>
        <w:t xml:space="preserve">přístupy pro vyhledávání oblastí zájmu jako </w:t>
      </w:r>
      <w:r w:rsidR="00802855">
        <w:t>S</w:t>
      </w:r>
      <w:r>
        <w:t xml:space="preserve">elective </w:t>
      </w:r>
      <w:r w:rsidR="00802855">
        <w:t>S</w:t>
      </w:r>
      <w:r>
        <w:t>earch nebo MCG (M</w:t>
      </w:r>
      <w:r w:rsidRPr="00DD05EB">
        <w:t xml:space="preserve">ultiscale </w:t>
      </w:r>
      <w:r w:rsidR="00857B1B">
        <w:t>C</w:t>
      </w:r>
      <w:r w:rsidRPr="00DD05EB">
        <w:t xml:space="preserve">ombinatorial </w:t>
      </w:r>
      <w:r w:rsidR="00857B1B">
        <w:t>G</w:t>
      </w:r>
      <w:r w:rsidRPr="00DD05EB">
        <w:t>rouping</w:t>
      </w:r>
      <w:r>
        <w:t>) pomocí CNN zvan</w:t>
      </w:r>
      <w:r w:rsidR="00D126B4">
        <w:t>é</w:t>
      </w:r>
      <w:r>
        <w:t xml:space="preserve"> Regional Proposal Network (RPN)</w:t>
      </w:r>
      <w:r w:rsidR="005F2A68">
        <w:t xml:space="preserve">, která je schopna se v průběhu tréninku učit </w:t>
      </w:r>
      <w:r w:rsidR="007363A8">
        <w:fldChar w:fldCharType="begin"/>
      </w:r>
      <w:r w:rsidR="007363A8">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7363A8">
        <w:fldChar w:fldCharType="separate"/>
      </w:r>
      <w:r w:rsidR="007363A8">
        <w:rPr>
          <w:noProof/>
        </w:rPr>
        <w:t>[2]</w:t>
      </w:r>
      <w:r w:rsidR="007363A8">
        <w:fldChar w:fldCharType="end"/>
      </w:r>
      <w:r>
        <w:t>.</w:t>
      </w:r>
      <w:r w:rsidR="005F2A68">
        <w:t xml:space="preserve"> Zavedení RPN zrychluje dobu zpracování obrazu z několika sekund na </w:t>
      </w:r>
      <w:r w:rsidR="005F2A68" w:rsidRPr="00D571B9">
        <w:t>milisekundy</w:t>
      </w:r>
      <w:r w:rsidR="00025371">
        <w:t xml:space="preserve"> </w:t>
      </w:r>
      <w:r w:rsidR="00025371">
        <w:fldChar w:fldCharType="begin"/>
      </w:r>
      <w:r w:rsidR="004E4571">
        <w:instrText xml:space="preserve"> ADDIN EN.CITE &lt;EndNote&gt;&lt;Cite&gt;&lt;Author&gt;Ahmed&lt;/Author&gt;&lt;Year&gt;2023&lt;/Year&gt;&lt;RecNum&gt;11&lt;/RecNum&gt;&lt;DisplayText&gt;[15]&lt;/DisplayText&gt;&lt;record&gt;&lt;rec-number&gt;11&lt;/rec-number&gt;&lt;foreign-keys&gt;&lt;key app="EN" db-id="epv0etvs2pfr99e5xxpv5027xe05stzr22vd" timestamp="1738181447"&gt;11&lt;/key&gt;&lt;/foreign-keys&gt;&lt;ref-type name="Journal Article"&gt;17&lt;/ref-type&gt;&lt;contributors&gt;&lt;authors&gt;&lt;author&gt;Ahmed, Khandakar&lt;/author&gt;&lt;author&gt;Ghareh Mohammadi, Farid&lt;/author&gt;&lt;author&gt;Matus, Manuel&lt;/author&gt;&lt;author&gt;Shenavarmasouleh, Farzan&lt;/author&gt;&lt;author&gt;Pereira, Luiz&lt;/author&gt;&lt;author&gt;Ioannis, Zisis&lt;/author&gt;&lt;author&gt;Amini, M. Hadi&lt;/author&gt;&lt;/authors&gt;&lt;/contributors&gt;&lt;titles&gt;&lt;title&gt;Towards Real-time House Detection in Aerial Imagery Using Faster Region-based Convolutional Neural Network&lt;/title&gt;&lt;secondary-title&gt;IPSI Transactions on Internet Research&lt;/secondary-title&gt;&lt;/titles&gt;&lt;periodical&gt;&lt;full-title&gt;IPSI Transactions on Internet Research&lt;/full-title&gt;&lt;/periodical&gt;&lt;pages&gt;46-54&lt;/pages&gt;&lt;volume&gt;&lt;style face="normal" font="default" charset="238" size="100%"&gt;19&lt;/style&gt;&lt;/volume&gt;&lt;number&gt;&lt;style face="normal" font="default" charset="238" size="100%"&gt;2&lt;/style&gt;&lt;/number&gt;&lt;dates&gt;&lt;year&gt;&lt;style face="normal" font="default" charset="238" size="100%"&gt;2023&lt;/style&gt;&lt;/year&gt;&lt;/dates&gt;&lt;urls&gt;&lt;/urls&gt;&lt;electronic-resource-num&gt;10.58245/ipsi.tir.2302.06&lt;/electronic-resource-num&gt;&lt;/record&gt;&lt;/Cite&gt;&lt;/EndNote&gt;</w:instrText>
      </w:r>
      <w:r w:rsidR="00025371">
        <w:fldChar w:fldCharType="separate"/>
      </w:r>
      <w:r w:rsidR="004E4571">
        <w:rPr>
          <w:noProof/>
        </w:rPr>
        <w:t>[15]</w:t>
      </w:r>
      <w:r w:rsidR="00025371">
        <w:fldChar w:fldCharType="end"/>
      </w:r>
      <w:r w:rsidR="005F2A68">
        <w:t xml:space="preserve">. </w:t>
      </w:r>
      <w:r w:rsidR="004B0CC7">
        <w:t>Integrací RPN do detekční sítě architektury došlo také k výraznému zlepšení</w:t>
      </w:r>
      <w:r w:rsidR="00316DCE">
        <w:t xml:space="preserve"> </w:t>
      </w:r>
      <w:r w:rsidR="004B0CC7">
        <w:t>i v</w:t>
      </w:r>
      <w:r w:rsidR="00316DCE">
        <w:t xml:space="preserve"> přesnost</w:t>
      </w:r>
      <w:r w:rsidR="004B0CC7">
        <w:t>i</w:t>
      </w:r>
      <w:r w:rsidR="00316DCE">
        <w:t xml:space="preserve"> detekce </w:t>
      </w:r>
      <w:r w:rsidR="004B0CC7">
        <w:t>objektů</w:t>
      </w:r>
      <w:r w:rsidR="00316DCE">
        <w:t>.</w:t>
      </w:r>
    </w:p>
    <w:p w14:paraId="2D950144" w14:textId="684671DE" w:rsidR="00916097" w:rsidRDefault="00916097" w:rsidP="00591949">
      <w:pPr>
        <w:pStyle w:val="Nadpis2"/>
      </w:pPr>
      <w:bookmarkStart w:id="525" w:name="_Toc199797209"/>
      <w:r w:rsidRPr="002E41F3">
        <w:t>One-stage detektory</w:t>
      </w:r>
      <w:bookmarkEnd w:id="525"/>
    </w:p>
    <w:p w14:paraId="687E45B8" w14:textId="44AFDD15" w:rsidR="00463DFF" w:rsidRPr="00463DFF" w:rsidRDefault="00546342" w:rsidP="00463DFF">
      <w:r>
        <w:t xml:space="preserve">One-stage </w:t>
      </w:r>
      <w:r w:rsidR="00804555">
        <w:t xml:space="preserve">algoritmy </w:t>
      </w:r>
      <w:r>
        <w:t xml:space="preserve">pro detekci objektu </w:t>
      </w:r>
      <w:r w:rsidR="00423681">
        <w:t>provádí</w:t>
      </w:r>
      <w:r>
        <w:t xml:space="preserve"> </w:t>
      </w:r>
      <w:r w:rsidR="00423681">
        <w:t xml:space="preserve">lokalizaci a identifikaci objektu zároveň, </w:t>
      </w:r>
      <w:r>
        <w:t>použití</w:t>
      </w:r>
      <w:r w:rsidR="006A43CF">
        <w:t>m</w:t>
      </w:r>
      <w:r>
        <w:t xml:space="preserve"> hluboké konvoluční neuronové sítě. Pomocí tohoto přístupu lze dosahovat zpracování obrazu za mnohem kratší dobu, jelikož dochází pouze k jednomu průchodu vstup</w:t>
      </w:r>
      <w:r w:rsidR="0018021C">
        <w:t>u</w:t>
      </w:r>
      <w:r>
        <w:t xml:space="preserve"> neuronovou sítí, při kterém jsou lokalizovány všechny bounding boxy zároveň. Součástí stejného průchodu algoritmem CNN je také přiřazení hodnoty pravděpodobnosti příslušnost</w:t>
      </w:r>
      <w:r w:rsidR="000544A0">
        <w:t>i</w:t>
      </w:r>
      <w:r>
        <w:t xml:space="preserve"> </w:t>
      </w:r>
      <w:r w:rsidR="000544A0">
        <w:t xml:space="preserve">boxu </w:t>
      </w:r>
      <w:r>
        <w:t>k určit</w:t>
      </w:r>
      <w:r w:rsidR="000544A0">
        <w:t>é</w:t>
      </w:r>
      <w:r>
        <w:t xml:space="preserve"> třídě. Do této skupiny se řadí např. architektury DetectorNet, OverFeat, </w:t>
      </w:r>
      <w:r w:rsidR="00142462">
        <w:t>SSD</w:t>
      </w:r>
      <w:r w:rsidR="00804555">
        <w:t xml:space="preserve"> </w:t>
      </w:r>
      <w:r>
        <w:t>nebo</w:t>
      </w:r>
      <w:r w:rsidR="002E553D">
        <w:t xml:space="preserve"> You Only Look Once</w:t>
      </w:r>
      <w:r>
        <w:t xml:space="preserve"> </w:t>
      </w:r>
      <w:r w:rsidR="002E553D">
        <w:t>(</w:t>
      </w:r>
      <w:r>
        <w:t>YOLO</w:t>
      </w:r>
      <w:r w:rsidR="002E553D">
        <w:t>)</w:t>
      </w:r>
      <w:r>
        <w:t xml:space="preserve"> </w:t>
      </w:r>
      <w:r w:rsidR="00985AF9">
        <w:fldChar w:fldCharType="begin"/>
      </w:r>
      <w:r w:rsidR="00985AF9">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985AF9">
        <w:fldChar w:fldCharType="separate"/>
      </w:r>
      <w:r w:rsidR="00985AF9">
        <w:rPr>
          <w:noProof/>
        </w:rPr>
        <w:t>[2]</w:t>
      </w:r>
      <w:r w:rsidR="00985AF9">
        <w:fldChar w:fldCharType="end"/>
      </w:r>
      <w:r>
        <w:t>.</w:t>
      </w:r>
    </w:p>
    <w:p w14:paraId="480F31F8" w14:textId="62B1191C" w:rsidR="00277CFF" w:rsidRDefault="00277CFF" w:rsidP="00277CFF">
      <w:pPr>
        <w:pStyle w:val="Nadpis3"/>
      </w:pPr>
      <w:bookmarkStart w:id="526" w:name="_Toc191894751"/>
      <w:bookmarkStart w:id="527" w:name="_Toc199797210"/>
      <w:r w:rsidRPr="002D2D56">
        <w:t>Single Shot Multibox Detector</w:t>
      </w:r>
      <w:r>
        <w:t xml:space="preserve"> (SSD</w:t>
      </w:r>
      <w:bookmarkEnd w:id="526"/>
      <w:r>
        <w:t>)</w:t>
      </w:r>
      <w:bookmarkEnd w:id="527"/>
    </w:p>
    <w:p w14:paraId="689BB71A" w14:textId="5FC3F12E" w:rsidR="002D2D56" w:rsidRPr="002D2D56" w:rsidRDefault="002D2D56" w:rsidP="002D2D56">
      <w:r w:rsidRPr="002D2D56">
        <w:t xml:space="preserve">Single Shot Multibox Detector umožňuje detekci </w:t>
      </w:r>
      <w:r>
        <w:t xml:space="preserve">více typů objektů zároveň. Proces lokalizace objektu je </w:t>
      </w:r>
      <w:r w:rsidR="004E79FD">
        <w:t xml:space="preserve">inspirován architekturou Faster </w:t>
      </w:r>
      <w:r>
        <w:t>R</w:t>
      </w:r>
      <w:r w:rsidR="004E79FD">
        <w:t>-</w:t>
      </w:r>
      <w:r>
        <w:t>CNN, ze které je převzat mechanismus kotev.</w:t>
      </w:r>
      <w:r w:rsidR="00AE6DE7">
        <w:t xml:space="preserve"> </w:t>
      </w:r>
      <w:r w:rsidR="00AE6DE7">
        <w:lastRenderedPageBreak/>
        <w:t xml:space="preserve">Kotvové boxy jsou předdefinované obdélníky různých </w:t>
      </w:r>
      <w:r w:rsidR="00902F12">
        <w:t>poměrů stran</w:t>
      </w:r>
      <w:r w:rsidR="00AE6DE7">
        <w:t xml:space="preserve"> a velikostí. Při lokalizaci nemusí </w:t>
      </w:r>
      <w:r w:rsidR="00F7231F">
        <w:t xml:space="preserve">CNN </w:t>
      </w:r>
      <w:r w:rsidR="00AE6DE7">
        <w:t xml:space="preserve">polohu objektu </w:t>
      </w:r>
      <w:del w:id="528" w:author="Ingr Jiri" w:date="2025-06-02T15:41:00Z" w16du:dateUtc="2025-06-02T13:41:00Z">
        <w:r w:rsidR="00AE6DE7" w:rsidDel="00F03727">
          <w:delText>předpovídat od nuly</w:delText>
        </w:r>
      </w:del>
      <w:ins w:id="529" w:author="Ingr Jiri" w:date="2025-06-02T15:41:00Z" w16du:dateUtc="2025-06-02T13:41:00Z">
        <w:r w:rsidR="00F03727">
          <w:t>odhadovat zcela nezávisle</w:t>
        </w:r>
      </w:ins>
      <w:r w:rsidR="00AE6DE7">
        <w:t xml:space="preserve">, pouze vybere jeden z těchto útvarů a </w:t>
      </w:r>
      <w:r w:rsidR="00902F12">
        <w:t xml:space="preserve">poté predikuje posuny </w:t>
      </w:r>
      <w:r w:rsidR="00902F12" w:rsidRPr="00531ABF">
        <w:t xml:space="preserve">boxu k určení přesné polohy objektu </w:t>
      </w:r>
      <w:r w:rsidR="00902F12" w:rsidRPr="00531ABF">
        <w:fldChar w:fldCharType="begin"/>
      </w:r>
      <w:r w:rsidR="004E4571">
        <w:instrText xml:space="preserve"> ADDIN EN.CITE &lt;EndNote&gt;&lt;Cite&gt;&lt;Author&gt;Kaur&lt;/Author&gt;&lt;Year&gt;2024&lt;/Year&gt;&lt;RecNum&gt;23&lt;/RecNum&gt;&lt;DisplayText&gt;[16]&lt;/DisplayText&gt;&lt;record&gt;&lt;rec-number&gt;23&lt;/rec-number&gt;&lt;foreign-keys&gt;&lt;key app="EN" db-id="epv0etvs2pfr99e5xxpv5027xe05stzr22vd" timestamp="1738674248"&gt;23&lt;/key&gt;&lt;/foreign-keys&gt;&lt;ref-type name="Conference Paper"&gt;47&lt;/ref-type&gt;&lt;contributors&gt;&lt;authors&gt;&lt;author&gt;Kaur, Sumandeep&lt;/author&gt;&lt;author&gt;Kaur, Lakhwinder&lt;/author&gt;&lt;author&gt;Lal, Madan&lt;/author&gt;&lt;/authors&gt;&lt;/contributors&gt;&lt;titles&gt;&lt;title&gt;A Review: YOLO and Its Advancements&lt;/title&gt;&lt;secondary-title&gt;6th International Conference on Recent Innovations in Computing, ICRIC 2023&lt;/secondary-title&gt;&lt;/titles&gt;&lt;pages&gt; 577 - 592&lt;/pages&gt;&lt;volume&gt;1195 LNEE&lt;/volume&gt;&lt;dates&gt;&lt;year&gt;&lt;style face="normal" font="default" size="100%"&gt;202&lt;/style&gt;&lt;style face="normal" font="default" charset="238" size="100%"&gt;4&lt;/style&gt;&lt;/year&gt;&lt;/dates&gt;&lt;pub-location&gt;Jammu, Indie&lt;/pub-location&gt;&lt;publisher&gt;Lecture Notes in Electrical Engineering&lt;/publisher&gt;&lt;urls&gt;&lt;/urls&gt;&lt;/record&gt;&lt;/Cite&gt;&lt;/EndNote&gt;</w:instrText>
      </w:r>
      <w:r w:rsidR="00902F12" w:rsidRPr="00531ABF">
        <w:fldChar w:fldCharType="separate"/>
      </w:r>
      <w:r w:rsidR="004E4571">
        <w:rPr>
          <w:noProof/>
        </w:rPr>
        <w:t>[16]</w:t>
      </w:r>
      <w:r w:rsidR="00902F12" w:rsidRPr="00531ABF">
        <w:fldChar w:fldCharType="end"/>
      </w:r>
      <w:r w:rsidR="00AE6DE7">
        <w:t xml:space="preserve">. </w:t>
      </w:r>
      <w:r>
        <w:t xml:space="preserve">Díky tomu může SSD extrahovat </w:t>
      </w:r>
      <w:r w:rsidR="001975AB">
        <w:t xml:space="preserve">příznaky </w:t>
      </w:r>
      <w:r>
        <w:t>objektů různých velikostí s podobnou přesností jako</w:t>
      </w:r>
      <w:r w:rsidR="000544A0">
        <w:t xml:space="preserve"> </w:t>
      </w:r>
      <w:r w:rsidR="004E79FD">
        <w:t>Faster</w:t>
      </w:r>
      <w:r w:rsidR="006D19F2">
        <w:t xml:space="preserve"> </w:t>
      </w:r>
      <w:r w:rsidRPr="00BD0CF2">
        <w:t>R</w:t>
      </w:r>
      <w:r w:rsidR="004E79FD">
        <w:t>-</w:t>
      </w:r>
      <w:r w:rsidRPr="00BD0CF2">
        <w:t xml:space="preserve">CNN </w:t>
      </w:r>
      <w:r w:rsidR="00985AF9" w:rsidRPr="00BD0CF2">
        <w:fldChar w:fldCharType="begin"/>
      </w:r>
      <w:r w:rsidR="00985AF9" w:rsidRPr="00BD0CF2">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985AF9" w:rsidRPr="00BD0CF2">
        <w:fldChar w:fldCharType="separate"/>
      </w:r>
      <w:r w:rsidR="00985AF9" w:rsidRPr="00BD0CF2">
        <w:rPr>
          <w:noProof/>
        </w:rPr>
        <w:t>[2]</w:t>
      </w:r>
      <w:r w:rsidR="00985AF9" w:rsidRPr="00BD0CF2">
        <w:fldChar w:fldCharType="end"/>
      </w:r>
      <w:r w:rsidRPr="00BD0CF2">
        <w:t xml:space="preserve">. </w:t>
      </w:r>
      <w:r w:rsidR="006D19F2">
        <w:t>Algoritmus využívá neuronovou síť VGG-16</w:t>
      </w:r>
      <w:r w:rsidR="00BD0CF2" w:rsidRPr="00BD0CF2">
        <w:t xml:space="preserve"> </w:t>
      </w:r>
      <w:r w:rsidR="00BD0CF2" w:rsidRPr="00BD0CF2">
        <w:fldChar w:fldCharType="begin"/>
      </w:r>
      <w:r w:rsidR="004E4571">
        <w:instrText xml:space="preserve"> ADDIN EN.CITE &lt;EndNote&gt;&lt;Cite&gt;&lt;Author&gt;Aziz&lt;/Author&gt;&lt;Year&gt;2020&lt;/Year&gt;&lt;RecNum&gt;19&lt;/RecNum&gt;&lt;DisplayText&gt;[17]&lt;/DisplayText&gt;&lt;record&gt;&lt;rec-number&gt;19&lt;/rec-number&gt;&lt;foreign-keys&gt;&lt;key app="EN" db-id="epv0etvs2pfr99e5xxpv5027xe05stzr22vd" timestamp="1738660736"&gt;19&lt;/key&gt;&lt;/foreign-keys&gt;&lt;ref-type name="Journal Article"&gt;17&lt;/ref-type&gt;&lt;contributors&gt;&lt;authors&gt;&lt;author&gt;Aziz, Lubna&lt;/author&gt;&lt;author&gt;Haji Salam, Md. Sah Bin&lt;/author&gt;&lt;author&gt;Sheikh, Usman Ullah&lt;/author&gt;&lt;author&gt;Ayub, Sara&lt;/author&gt;&lt;/authors&gt;&lt;/contributors&gt;&lt;titles&gt;&lt;title&gt;Exploring Deep Learning-Based Architecture, Strategies, Applications and Current Trends in Generic Object Detection: A Comprehensive Review&lt;/title&gt;&lt;secondary-title&gt;IEEE Access&lt;/secondary-title&gt;&lt;/titles&gt;&lt;periodical&gt;&lt;full-title&gt;IEEE Access&lt;/full-title&gt;&lt;/periodical&gt;&lt;pages&gt;170461-170495&lt;/pages&gt;&lt;volume&gt;&lt;style face="normal" font="default" charset="238" size="100%"&gt;8&lt;/style&gt;&lt;/volume&gt;&lt;dates&gt;&lt;year&gt;&lt;style face="normal" font="default" charset="238" size="100%"&gt;2020&lt;/style&gt;&lt;/year&gt;&lt;/dates&gt;&lt;urls&gt;&lt;/urls&gt;&lt;electronic-resource-num&gt;10.1109/ACCESS.2020.3021508&lt;/electronic-resource-num&gt;&lt;/record&gt;&lt;/Cite&gt;&lt;/EndNote&gt;</w:instrText>
      </w:r>
      <w:r w:rsidR="00BD0CF2" w:rsidRPr="00BD0CF2">
        <w:fldChar w:fldCharType="separate"/>
      </w:r>
      <w:r w:rsidR="004E4571">
        <w:rPr>
          <w:noProof/>
        </w:rPr>
        <w:t>[17]</w:t>
      </w:r>
      <w:r w:rsidR="00BD0CF2" w:rsidRPr="00BD0CF2">
        <w:fldChar w:fldCharType="end"/>
      </w:r>
      <w:r w:rsidR="00F70247" w:rsidRPr="00BD0CF2">
        <w:t xml:space="preserve">, která lokalizuje objekty pomocí bounding boxů a zároveň každému boxu přiřazuje pravděpodobnosti příslušností k jednotlivým třídám objektů (nikoliv pravděpodobnost, že se jedná o jakýkoliv objekt). Je tedy třeba za třídu objektu považovat i pozadí jako negativní </w:t>
      </w:r>
      <w:r w:rsidR="000544A0" w:rsidRPr="00BD0CF2">
        <w:t>detekci</w:t>
      </w:r>
      <w:r w:rsidR="00F70247" w:rsidRPr="00BD0CF2">
        <w:t>, aby bylo možné ohraničujícímu rámečku nepřiřadit žádnou konkrétní třídu.</w:t>
      </w:r>
      <w:r w:rsidR="002F3BA4" w:rsidRPr="00BD0CF2">
        <w:t xml:space="preserve"> </w:t>
      </w:r>
      <w:del w:id="530" w:author="Ingr Jiri" w:date="2025-06-02T15:42:00Z" w16du:dateUtc="2025-06-02T13:42:00Z">
        <w:r w:rsidR="00E7648D" w:rsidRPr="00BD0CF2" w:rsidDel="0072153B">
          <w:delText>Zavrhnutí</w:delText>
        </w:r>
        <w:r w:rsidR="00E7648D" w:rsidDel="0072153B">
          <w:delText xml:space="preserve"> </w:delText>
        </w:r>
      </w:del>
      <w:ins w:id="531" w:author="Ingr Jiri" w:date="2025-06-02T15:42:00Z" w16du:dateUtc="2025-06-02T13:42:00Z">
        <w:r w:rsidR="0072153B">
          <w:t xml:space="preserve">Zamítnutí </w:t>
        </w:r>
      </w:ins>
      <w:r w:rsidR="00E7648D">
        <w:t xml:space="preserve">nevhodně přiřazených objektů zajišťuje metoda </w:t>
      </w:r>
      <w:r w:rsidR="00F25EF5">
        <w:t>N</w:t>
      </w:r>
      <w:r w:rsidR="004676EA">
        <w:t>on-</w:t>
      </w:r>
      <w:r w:rsidR="00F25EF5">
        <w:t>M</w:t>
      </w:r>
      <w:r w:rsidR="004676EA">
        <w:t xml:space="preserve">aximum </w:t>
      </w:r>
      <w:r w:rsidR="00F25EF5">
        <w:t>S</w:t>
      </w:r>
      <w:r w:rsidR="004676EA">
        <w:t>uppression (</w:t>
      </w:r>
      <w:r w:rsidR="00E7648D">
        <w:t>NMS</w:t>
      </w:r>
      <w:r w:rsidR="004676EA">
        <w:t>)</w:t>
      </w:r>
      <w:r w:rsidR="00E7648D">
        <w:t>. Zejména díky použití RPN dosahuje architektura SSD velmi vysokých detekčních rychlost</w:t>
      </w:r>
      <w:r w:rsidR="00DF4DA7">
        <w:t>í</w:t>
      </w:r>
      <w:r w:rsidR="00E7648D">
        <w:t xml:space="preserve"> při udržení vysokého standardu přesnosti detekce. Pro řadu </w:t>
      </w:r>
      <w:r w:rsidR="006D19F2">
        <w:t>úloh, v</w:t>
      </w:r>
      <w:r w:rsidR="000C3FF0">
        <w:t xml:space="preserve"> porovnání </w:t>
      </w:r>
      <w:r w:rsidR="00847662">
        <w:t xml:space="preserve">s algoritmy YOLOv3, Faster R-CNN a dalšími </w:t>
      </w:r>
      <w:r w:rsidR="000544A0">
        <w:t xml:space="preserve">v </w:t>
      </w:r>
      <w:r w:rsidR="000C3FF0">
        <w:t xml:space="preserve">článku </w:t>
      </w:r>
      <w:r w:rsidR="00F51B46">
        <w:fldChar w:fldCharType="begin"/>
      </w:r>
      <w:r w:rsidR="004E4571">
        <w:instrText xml:space="preserve"> ADDIN EN.CITE &lt;EndNote&gt;&lt;Cite&gt;&lt;Author&gt;Liu&lt;/Author&gt;&lt;Year&gt;2021&lt;/Year&gt;&lt;RecNum&gt;12&lt;/RecNum&gt;&lt;DisplayText&gt;[18]&lt;/DisplayText&gt;&lt;record&gt;&lt;rec-number&gt;12&lt;/rec-number&gt;&lt;foreign-keys&gt;&lt;key app="EN" db-id="epv0etvs2pfr99e5xxpv5027xe05stzr22vd" timestamp="1738183137"&gt;12&lt;/key&gt;&lt;/foreign-keys&gt;&lt;ref-type name="Journal Article"&gt;17&lt;/ref-type&gt;&lt;contributors&gt;&lt;authors&gt;&lt;author&gt;Yang Liu&lt;/author&gt;&lt;author&gt;Peng Sun&lt;/author&gt;&lt;author&gt;Nickolas Wergeles&lt;/author&gt;&lt;author&gt;Yi Shang&lt;/author&gt;&lt;/authors&gt;&lt;/contributors&gt;&lt;titles&gt;&lt;title&gt;A survey and performance evaluation of deep learning methods for small object detection&lt;/title&gt;&lt;secondary-title&gt;Expert Systems with Applications&lt;/secondary-title&gt;&lt;/titles&gt;&lt;periodical&gt;&lt;full-title&gt;Expert Systems with Applications&lt;/full-title&gt;&lt;/periodical&gt;&lt;volume&gt;&lt;style face="normal" font="default" charset="238" size="100%"&gt;172&lt;/style&gt;&lt;/volume&gt;&lt;dates&gt;&lt;year&gt;&lt;style face="normal" font="default" charset="238" size="100%"&gt;2021&lt;/style&gt;&lt;/year&gt;&lt;/dates&gt;&lt;isbn&gt;0957-4174&lt;/isbn&gt;&lt;urls&gt;&lt;/urls&gt;&lt;custom7&gt;114602&lt;/custom7&gt;&lt;electronic-resource-num&gt;//doi.org/10.1016/j.eswa.2021.114602&lt;/electronic-resource-num&gt;&lt;/record&gt;&lt;/Cite&gt;&lt;/EndNote&gt;</w:instrText>
      </w:r>
      <w:r w:rsidR="00F51B46">
        <w:fldChar w:fldCharType="separate"/>
      </w:r>
      <w:r w:rsidR="004E4571">
        <w:rPr>
          <w:noProof/>
        </w:rPr>
        <w:t>[18]</w:t>
      </w:r>
      <w:r w:rsidR="00F51B46">
        <w:fldChar w:fldCharType="end"/>
      </w:r>
      <w:r w:rsidR="000C3FF0">
        <w:t>,</w:t>
      </w:r>
      <w:r w:rsidR="00E7648D">
        <w:t xml:space="preserve"> se </w:t>
      </w:r>
      <w:r w:rsidR="00847662">
        <w:t xml:space="preserve">ale </w:t>
      </w:r>
      <w:r w:rsidR="00E7648D">
        <w:t xml:space="preserve">zdá být použití metody SSD </w:t>
      </w:r>
      <w:r w:rsidR="00847662">
        <w:t xml:space="preserve">nevyhovujícím </w:t>
      </w:r>
      <w:r w:rsidR="00E7648D">
        <w:t>řešením</w:t>
      </w:r>
      <w:r w:rsidR="00847662">
        <w:t xml:space="preserve"> z důvodu nepřesné detekce malých objektů</w:t>
      </w:r>
      <w:r w:rsidR="00BD0CF2">
        <w:t xml:space="preserve"> </w:t>
      </w:r>
      <w:r w:rsidR="00BD0CF2">
        <w:fldChar w:fldCharType="begin"/>
      </w:r>
      <w:r w:rsidR="004E4571">
        <w:instrText xml:space="preserve"> ADDIN EN.CITE &lt;EndNote&gt;&lt;Cite&gt;&lt;Author&gt;Aziz&lt;/Author&gt;&lt;Year&gt;2020&lt;/Year&gt;&lt;RecNum&gt;19&lt;/RecNum&gt;&lt;DisplayText&gt;[17]&lt;/DisplayText&gt;&lt;record&gt;&lt;rec-number&gt;19&lt;/rec-number&gt;&lt;foreign-keys&gt;&lt;key app="EN" db-id="epv0etvs2pfr99e5xxpv5027xe05stzr22vd" timestamp="1738660736"&gt;19&lt;/key&gt;&lt;/foreign-keys&gt;&lt;ref-type name="Journal Article"&gt;17&lt;/ref-type&gt;&lt;contributors&gt;&lt;authors&gt;&lt;author&gt;Aziz, Lubna&lt;/author&gt;&lt;author&gt;Haji Salam, Md. Sah Bin&lt;/author&gt;&lt;author&gt;Sheikh, Usman Ullah&lt;/author&gt;&lt;author&gt;Ayub, Sara&lt;/author&gt;&lt;/authors&gt;&lt;/contributors&gt;&lt;titles&gt;&lt;title&gt;Exploring Deep Learning-Based Architecture, Strategies, Applications and Current Trends in Generic Object Detection: A Comprehensive Review&lt;/title&gt;&lt;secondary-title&gt;IEEE Access&lt;/secondary-title&gt;&lt;/titles&gt;&lt;periodical&gt;&lt;full-title&gt;IEEE Access&lt;/full-title&gt;&lt;/periodical&gt;&lt;pages&gt;170461-170495&lt;/pages&gt;&lt;volume&gt;&lt;style face="normal" font="default" charset="238" size="100%"&gt;8&lt;/style&gt;&lt;/volume&gt;&lt;dates&gt;&lt;year&gt;&lt;style face="normal" font="default" charset="238" size="100%"&gt;2020&lt;/style&gt;&lt;/year&gt;&lt;/dates&gt;&lt;urls&gt;&lt;/urls&gt;&lt;electronic-resource-num&gt;10.1109/ACCESS.2020.3021508&lt;/electronic-resource-num&gt;&lt;/record&gt;&lt;/Cite&gt;&lt;/EndNote&gt;</w:instrText>
      </w:r>
      <w:r w:rsidR="00BD0CF2">
        <w:fldChar w:fldCharType="separate"/>
      </w:r>
      <w:r w:rsidR="004E4571">
        <w:rPr>
          <w:noProof/>
        </w:rPr>
        <w:t>[17]</w:t>
      </w:r>
      <w:r w:rsidR="00BD0CF2">
        <w:fldChar w:fldCharType="end"/>
      </w:r>
      <w:r w:rsidR="00E7648D">
        <w:t>.</w:t>
      </w:r>
    </w:p>
    <w:p w14:paraId="4946A32D" w14:textId="4840FBAF" w:rsidR="00956EBE" w:rsidRDefault="00956EBE" w:rsidP="00956EBE">
      <w:pPr>
        <w:pStyle w:val="Nadpis2"/>
      </w:pPr>
      <w:bookmarkStart w:id="532" w:name="_Toc199797211"/>
      <w:r>
        <w:t>You Only Look Once</w:t>
      </w:r>
      <w:r w:rsidR="00DF4DA7">
        <w:t xml:space="preserve"> (YOLO)</w:t>
      </w:r>
      <w:bookmarkEnd w:id="532"/>
    </w:p>
    <w:p w14:paraId="07018510" w14:textId="289F18F1" w:rsidR="00C0792B" w:rsidRDefault="002A378F" w:rsidP="00DC3435">
      <w:r>
        <w:t>Y</w:t>
      </w:r>
      <w:r w:rsidR="00DC3435">
        <w:t xml:space="preserve">ou Only Look Once je dalším algoritmem spadajícím do kategorie one-stage detektorů. Základní </w:t>
      </w:r>
      <w:r w:rsidR="00C0792B">
        <w:t xml:space="preserve">myšlenka všech verzí </w:t>
      </w:r>
      <w:r>
        <w:t xml:space="preserve">YOLO </w:t>
      </w:r>
      <w:r w:rsidR="00DC3435">
        <w:t>stojí na rozdělení vstupního obrazu na mřížku, kde každá buňka zodpovídá za detekci objektů spadající</w:t>
      </w:r>
      <w:r w:rsidR="001256E6">
        <w:t>ch</w:t>
      </w:r>
      <w:r w:rsidR="00DC3435">
        <w:t xml:space="preserve"> svým středem </w:t>
      </w:r>
      <w:r w:rsidR="00804555">
        <w:t>do</w:t>
      </w:r>
      <w:r w:rsidR="00DC3435">
        <w:t xml:space="preserve"> její </w:t>
      </w:r>
      <w:r w:rsidR="00804555">
        <w:t>oblasti</w:t>
      </w:r>
      <w:r w:rsidR="00DC3435">
        <w:t>. YOLO používá konvoluční neuronovou síť k predikci všech bou</w:t>
      </w:r>
      <w:ins w:id="533" w:author="Ingr Jiri" w:date="2025-06-02T15:28:00Z" w16du:dateUtc="2025-06-02T13:28:00Z">
        <w:r w:rsidR="005E369F">
          <w:t>n</w:t>
        </w:r>
      </w:ins>
      <w:r w:rsidR="00DC3435">
        <w:t xml:space="preserve">ding boxů najednou. K detekci každého objektu tedy </w:t>
      </w:r>
      <w:r w:rsidR="000544A0">
        <w:t xml:space="preserve">jsou </w:t>
      </w:r>
      <w:r w:rsidR="00DC3435">
        <w:t>využi</w:t>
      </w:r>
      <w:r w:rsidR="000544A0">
        <w:t>ty</w:t>
      </w:r>
      <w:r w:rsidR="00DC3435">
        <w:t xml:space="preserve"> všechny </w:t>
      </w:r>
      <w:r w:rsidR="001975AB">
        <w:t>příznaky</w:t>
      </w:r>
      <w:r w:rsidR="00DC3435">
        <w:t xml:space="preserve"> vstupujícího obrazu</w:t>
      </w:r>
      <w:r w:rsidR="00F51B46">
        <w:t xml:space="preserve"> </w:t>
      </w:r>
      <w:r w:rsidR="00F51B46">
        <w:fldChar w:fldCharType="begin"/>
      </w:r>
      <w:r w:rsidR="004E4571">
        <w:instrText xml:space="preserve"> ADDIN EN.CITE &lt;EndNote&gt;&lt;Cite&gt;&lt;Author&gt;Lavanya&lt;/Author&gt;&lt;Year&gt;2023&lt;/Year&gt;&lt;RecNum&gt;13&lt;/RecNum&gt;&lt;DisplayText&gt;[19]&lt;/DisplayText&gt;&lt;record&gt;&lt;rec-number&gt;13&lt;/rec-number&gt;&lt;foreign-keys&gt;&lt;key app="EN" db-id="epv0etvs2pfr99e5xxpv5027xe05stzr22vd" timestamp="1738183310"&gt;13&lt;/key&gt;&lt;/foreign-keys&gt;&lt;ref-type name="Journal Article"&gt;17&lt;/ref-type&gt;&lt;contributors&gt;&lt;authors&gt;&lt;author&gt;Lavanya, Gudala&lt;/author&gt;&lt;author&gt;Pande, Sagar&lt;/author&gt;&lt;/authors&gt;&lt;/contributors&gt;&lt;titles&gt;&lt;title&gt;Enhancing Real-time Object Detection with YOLO Algorithm&lt;/title&gt;&lt;secondary-title&gt;EAI Endorsed Transactions on Internet of Things&lt;/secondary-title&gt;&lt;/titles&gt;&lt;periodical&gt;&lt;full-title&gt;EAI Endorsed Transactions on Internet of Things&lt;/full-title&gt;&lt;/periodical&gt;&lt;volume&gt;&lt;style face="normal" font="default" charset="238" size="100%"&gt;10&lt;/style&gt;&lt;/volume&gt;&lt;dates&gt;&lt;year&gt;&lt;style face="normal" font="default" charset="238" size="100%"&gt;2023&lt;/style&gt;&lt;/year&gt;&lt;/dates&gt;&lt;urls&gt;&lt;/urls&gt;&lt;electronic-resource-num&gt;10.4108/eetiot.4541&lt;/electronic-resource-num&gt;&lt;/record&gt;&lt;/Cite&gt;&lt;/EndNote&gt;</w:instrText>
      </w:r>
      <w:r w:rsidR="00F51B46">
        <w:fldChar w:fldCharType="separate"/>
      </w:r>
      <w:r w:rsidR="004E4571">
        <w:rPr>
          <w:noProof/>
        </w:rPr>
        <w:t>[19]</w:t>
      </w:r>
      <w:r w:rsidR="00F51B46">
        <w:fldChar w:fldCharType="end"/>
      </w:r>
      <w:r w:rsidR="00DC3435">
        <w:t>.</w:t>
      </w:r>
    </w:p>
    <w:p w14:paraId="3ED443B7" w14:textId="37C85732" w:rsidR="00DC3435" w:rsidRDefault="00F7231F" w:rsidP="00DC3435">
      <w:commentRangeStart w:id="534"/>
      <w:commentRangeStart w:id="535"/>
      <w:r>
        <w:t xml:space="preserve">Podle </w:t>
      </w:r>
      <w:r>
        <w:fldChar w:fldCharType="begin"/>
      </w:r>
      <w:r>
        <w:instrText xml:space="preserve"> ADDIN EN.CITE &lt;EndNote&gt;&lt;Cite&gt;&lt;Author&gt;Cong&lt;/Author&gt;&lt;Year&gt;2023&lt;/Year&gt;&lt;RecNum&gt;3&lt;/RecNum&gt;&lt;DisplayText&gt;[1]&lt;/DisplayText&gt;&lt;record&gt;&lt;rec-number&gt;3&lt;/rec-number&gt;&lt;foreign-keys&gt;&lt;key app="EN" db-id="epv0etvs2pfr99e5xxpv5027xe05stzr22vd" timestamp="1738167967"&gt;3&lt;/key&gt;&lt;/foreign-keys&gt;&lt;ref-type name="Journal Article"&gt;17&lt;/ref-type&gt;&lt;contributors&gt;&lt;authors&gt;&lt;author&gt;Cong, Xiaohan&lt;/author&gt;&lt;author&gt;Li, Shixin&lt;/author&gt;&lt;author&gt;Chen, Fankai&lt;/author&gt;&lt;author&gt;Liu, Chen&lt;/author&gt;&lt;author&gt;Meng, Yue&lt;/author&gt;&lt;/authors&gt;&lt;/contributors&gt;&lt;titles&gt;&lt;title&gt;A Review of YOLO Object Detection Algorithms based on Deep Learning&lt;/title&gt;&lt;secondary-title&gt;Frontiers in Computing and Intelligent Systems&lt;/secondary-title&gt;&lt;/titles&gt;&lt;periodical&gt;&lt;full-title&gt;Frontiers in Computing and Intelligent Systems&lt;/full-title&gt;&lt;/periodical&gt;&lt;pages&gt;17-20&lt;/pages&gt;&lt;volume&gt;4&lt;/volume&gt;&lt;number&gt;2&lt;/number&gt;&lt;dates&gt;&lt;year&gt;2023&lt;/year&gt;&lt;/dates&gt;&lt;urls&gt;&lt;/urls&gt;&lt;electronic-resource-num&gt;10.54097/fcis.v4i2.9730&lt;/electronic-resource-num&gt;&lt;/record&gt;&lt;/Cite&gt;&lt;/EndNote&gt;</w:instrText>
      </w:r>
      <w:r>
        <w:fldChar w:fldCharType="separate"/>
      </w:r>
      <w:r>
        <w:rPr>
          <w:noProof/>
        </w:rPr>
        <w:t>[1]</w:t>
      </w:r>
      <w:r>
        <w:fldChar w:fldCharType="end"/>
      </w:r>
      <w:r>
        <w:t xml:space="preserve"> se jedná </w:t>
      </w:r>
      <w:commentRangeEnd w:id="534"/>
      <w:r>
        <w:rPr>
          <w:rStyle w:val="Odkaznakoment"/>
        </w:rPr>
        <w:commentReference w:id="534"/>
      </w:r>
      <w:commentRangeEnd w:id="535"/>
      <w:r>
        <w:rPr>
          <w:rStyle w:val="Odkaznakoment"/>
        </w:rPr>
        <w:commentReference w:id="535"/>
      </w:r>
      <w:r>
        <w:t xml:space="preserve">o často </w:t>
      </w:r>
      <w:r w:rsidR="00DC3435">
        <w:t>využívanou architekturu pro detekci objektů v obraze napříč všemi detekčními přístupy</w:t>
      </w:r>
      <w:r w:rsidR="00C0792B">
        <w:t>, jelikož disponuje řadou konkurenčních výhod</w:t>
      </w:r>
      <w:r w:rsidR="00DC3435">
        <w:t xml:space="preserve">. </w:t>
      </w:r>
      <w:r w:rsidR="00C0792B">
        <w:t>Mezi nejdůležitější patří vysoká rychlost detekce způsobená použitím one-stage přístupu a řadou dalších optimalizačních opatření. To umožňuje YOLO algoritmu rychle detekovat objekty a cíle v živých video přenosech s vysokým rozlišením v reálném čase, což z něj dělá nejvyužívanější detekční metodu v oblastech autonomního řízení či dohlížecích a bezpečnostních kamerových systémů.</w:t>
      </w:r>
      <w:r w:rsidR="00E24A25">
        <w:t xml:space="preserve"> Modely </w:t>
      </w:r>
      <w:r w:rsidR="000E0FC8">
        <w:t>AI</w:t>
      </w:r>
      <w:r w:rsidR="00E24A25">
        <w:t xml:space="preserve"> pro detekci objektu v </w:t>
      </w:r>
      <w:r w:rsidR="00A44CD8" w:rsidRPr="00A44CD8">
        <w:t xml:space="preserve">obraze pomocí YOLO architektury lze </w:t>
      </w:r>
      <w:r w:rsidR="000D6AF6">
        <w:t>na</w:t>
      </w:r>
      <w:r w:rsidR="00A44CD8" w:rsidRPr="00A44CD8">
        <w:t>trénovat</w:t>
      </w:r>
      <w:r w:rsidR="00E24A25">
        <w:t xml:space="preserve"> na velmi vysokou přesnost, přičemž rychlost procesu je zachována. Díky tomu lze algoritmu</w:t>
      </w:r>
      <w:r w:rsidR="00F86E14">
        <w:t xml:space="preserve">s aplikovat v dalších oblastech, </w:t>
      </w:r>
      <w:r w:rsidR="00E24A25">
        <w:t>jako j</w:t>
      </w:r>
      <w:r w:rsidR="00D81FB9">
        <w:t>sou</w:t>
      </w:r>
      <w:r w:rsidR="00E24A25">
        <w:t xml:space="preserve"> bezpečnostní kontrola přístupu či inteligentní brán</w:t>
      </w:r>
      <w:r w:rsidR="00D81FB9">
        <w:t>y</w:t>
      </w:r>
      <w:r w:rsidR="00E24A25">
        <w:t xml:space="preserve">, kde může být </w:t>
      </w:r>
      <w:r w:rsidR="0059079E">
        <w:t xml:space="preserve">YOLO využito k detekci </w:t>
      </w:r>
      <w:r w:rsidR="00E24A25">
        <w:t>obličeje</w:t>
      </w:r>
      <w:r w:rsidR="00D81FB9">
        <w:t xml:space="preserve"> </w:t>
      </w:r>
      <w:r w:rsidR="0059079E">
        <w:t>či</w:t>
      </w:r>
      <w:r w:rsidR="00D81FB9">
        <w:t xml:space="preserve"> SPZ</w:t>
      </w:r>
      <w:r w:rsidR="00E24A25">
        <w:t xml:space="preserve">. </w:t>
      </w:r>
      <w:r w:rsidR="00D81FB9">
        <w:t xml:space="preserve">YOLO se také využívá </w:t>
      </w:r>
      <w:r w:rsidR="006612C6">
        <w:t>v robotice</w:t>
      </w:r>
      <w:r w:rsidR="00D81FB9">
        <w:t xml:space="preserve"> jako nástroj vidění robota, který je</w:t>
      </w:r>
      <w:r w:rsidR="000D7CC0">
        <w:t xml:space="preserve"> </w:t>
      </w:r>
      <w:r w:rsidR="00D81FB9">
        <w:t xml:space="preserve">schopen se bezpečně přemísťovat </w:t>
      </w:r>
      <w:r w:rsidR="000D7CC0">
        <w:t>díky</w:t>
      </w:r>
      <w:r w:rsidR="00D81FB9">
        <w:t xml:space="preserve"> detekování blížících se překážek</w:t>
      </w:r>
      <w:r w:rsidR="001256E6">
        <w:t>.</w:t>
      </w:r>
      <w:r w:rsidR="00394437">
        <w:t xml:space="preserve"> V posledních letech je tato oblast zastoupena zejména využitím YOLO algoritmu v oblasti vývoje autonomního řízení vozidel.</w:t>
      </w:r>
    </w:p>
    <w:p w14:paraId="3F1CF7D4" w14:textId="53047CC6" w:rsidR="00B5410C" w:rsidRDefault="003F0076" w:rsidP="003F0076">
      <w:pPr>
        <w:pStyle w:val="Nadpis3"/>
      </w:pPr>
      <w:bookmarkStart w:id="536" w:name="_Toc199797212"/>
      <w:r>
        <w:lastRenderedPageBreak/>
        <w:t>Algoritmus YOLO</w:t>
      </w:r>
      <w:bookmarkEnd w:id="536"/>
    </w:p>
    <w:p w14:paraId="18A85789" w14:textId="77777777" w:rsidR="00886895" w:rsidRDefault="00886895" w:rsidP="00886895">
      <w:r>
        <w:t>YOLO architektura podléhá nepřetržitému vývoji a zlepšování detekčních schopností. Aktuálně je dostupných 11 verzí algoritmu od původní varianty YOLO až po nejnovější YOLOv11. Následující obecný mechanismus algoritmu je společný pro všechny verze.</w:t>
      </w:r>
    </w:p>
    <w:p w14:paraId="0D32E04A" w14:textId="6336F2C6" w:rsidR="00886895" w:rsidRDefault="00886895" w:rsidP="00886895">
      <w:r w:rsidRPr="00ED2AFB">
        <w:t xml:space="preserve">V prvním kroku je vstupní obraz </w:t>
      </w:r>
      <w:r>
        <w:t>zpracován</w:t>
      </w:r>
      <w:r w:rsidR="004C2607">
        <w:t xml:space="preserve"> pomocí </w:t>
      </w:r>
      <w:r w:rsidRPr="00ED2AFB">
        <w:t xml:space="preserve">CNN, </w:t>
      </w:r>
      <w:r w:rsidR="004C2607" w:rsidRPr="004C2607">
        <w:t>která z něj extrahuje příznaky potřebné pro detekci objektů</w:t>
      </w:r>
      <w:r w:rsidRPr="00ED2AFB">
        <w:t xml:space="preserve"> </w:t>
      </w:r>
      <w:r>
        <w:fldChar w:fldCharType="begin"/>
      </w:r>
      <w:r>
        <w:instrText xml:space="preserve"> ADDIN EN.CITE &lt;EndNote&gt;&lt;Cite&gt;&lt;Author&gt;Badgujar&lt;/Author&gt;&lt;Year&gt;2024&lt;/Year&gt;&lt;RecNum&gt;20&lt;/RecNum&gt;&lt;DisplayText&gt;[20]&lt;/DisplayText&gt;&lt;record&gt;&lt;rec-number&gt;20&lt;/rec-number&gt;&lt;foreign-keys&gt;&lt;key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instrText>
      </w:r>
      <w:r>
        <w:fldChar w:fldCharType="separate"/>
      </w:r>
      <w:r>
        <w:rPr>
          <w:noProof/>
        </w:rPr>
        <w:t>[20]</w:t>
      </w:r>
      <w:r>
        <w:fldChar w:fldCharType="end"/>
      </w:r>
      <w:r w:rsidRPr="00ED2AFB">
        <w:t>.</w:t>
      </w:r>
      <w:r>
        <w:t xml:space="preserve"> </w:t>
      </w:r>
      <w:r w:rsidR="004C2607" w:rsidRPr="004C2607">
        <w:t xml:space="preserve">Tato část sítě zodpovědná za extrakci </w:t>
      </w:r>
      <w:r w:rsidR="004C2607">
        <w:t>relevantních rysů</w:t>
      </w:r>
      <w:r w:rsidR="004C2607" w:rsidRPr="004C2607">
        <w:t xml:space="preserve"> z různých úrovní rozlišení</w:t>
      </w:r>
      <w:r w:rsidR="004C2607">
        <w:t xml:space="preserve"> vstupního obrazu</w:t>
      </w:r>
      <w:r w:rsidR="004C2607" w:rsidRPr="004C2607">
        <w:t>, se označuje jako</w:t>
      </w:r>
      <w:r w:rsidR="004C2607">
        <w:t xml:space="preserve"> backbone</w:t>
      </w:r>
      <w:r w:rsidR="004C2607" w:rsidRPr="004C2607">
        <w:t>.</w:t>
      </w:r>
      <w:r w:rsidR="004C2607">
        <w:t xml:space="preserve"> </w:t>
      </w:r>
      <w:r w:rsidR="004C2607" w:rsidRPr="004C2607">
        <w:t>Architektura YOLO</w:t>
      </w:r>
      <w:r w:rsidR="004C2607">
        <w:t xml:space="preserve"> </w:t>
      </w:r>
      <w:r w:rsidR="004C2607" w:rsidRPr="004C2607">
        <w:t>využív</w:t>
      </w:r>
      <w:r w:rsidR="00270A90">
        <w:t>al</w:t>
      </w:r>
      <w:r w:rsidR="006A43CF">
        <w:t>a</w:t>
      </w:r>
      <w:r w:rsidR="004C2607" w:rsidRPr="004C2607">
        <w:t xml:space="preserve"> v</w:t>
      </w:r>
      <w:r w:rsidR="00270A90">
        <w:t xml:space="preserve"> dřívějších verzích (YOLOv1–v4) </w:t>
      </w:r>
      <w:r w:rsidR="004C2607" w:rsidRPr="004C2607">
        <w:t xml:space="preserve">backbone </w:t>
      </w:r>
      <w:r w:rsidR="00270A90">
        <w:t>zvaný</w:t>
      </w:r>
      <w:r w:rsidR="004C2607">
        <w:t xml:space="preserve"> </w:t>
      </w:r>
      <w:r w:rsidRPr="00AA1405">
        <w:t xml:space="preserve">Darknet </w:t>
      </w:r>
      <w:r w:rsidRPr="007F6B78">
        <w:fldChar w:fldCharType="begin"/>
      </w:r>
      <w:r>
        <w:instrText xml:space="preserve"> ADDIN EN.CITE &lt;EndNote&gt;&lt;Cite&gt;&lt;Author&gt;Aziz&lt;/Author&gt;&lt;Year&gt;2020&lt;/Year&gt;&lt;RecNum&gt;19&lt;/RecNum&gt;&lt;DisplayText&gt;[17]&lt;/DisplayText&gt;&lt;record&gt;&lt;rec-number&gt;19&lt;/rec-number&gt;&lt;foreign-keys&gt;&lt;key app="EN" db-id="epv0etvs2pfr99e5xxpv5027xe05stzr22vd" timestamp="1738660736"&gt;19&lt;/key&gt;&lt;/foreign-keys&gt;&lt;ref-type name="Journal Article"&gt;17&lt;/ref-type&gt;&lt;contributors&gt;&lt;authors&gt;&lt;author&gt;Aziz, Lubna&lt;/author&gt;&lt;author&gt;Haji Salam, Md. Sah Bin&lt;/author&gt;&lt;author&gt;Sheikh, Usman Ullah&lt;/author&gt;&lt;author&gt;Ayub, Sara&lt;/author&gt;&lt;/authors&gt;&lt;/contributors&gt;&lt;titles&gt;&lt;title&gt;Exploring Deep Learning-Based Architecture, Strategies, Applications and Current Trends in Generic Object Detection: A Comprehensive Review&lt;/title&gt;&lt;secondary-title&gt;IEEE Access&lt;/secondary-title&gt;&lt;/titles&gt;&lt;periodical&gt;&lt;full-title&gt;IEEE Access&lt;/full-title&gt;&lt;/periodical&gt;&lt;pages&gt;170461-170495&lt;/pages&gt;&lt;volume&gt;&lt;style face="normal" font="default" charset="238" size="100%"&gt;8&lt;/style&gt;&lt;/volume&gt;&lt;dates&gt;&lt;year&gt;&lt;style face="normal" font="default" charset="238" size="100%"&gt;2020&lt;/style&gt;&lt;/year&gt;&lt;/dates&gt;&lt;urls&gt;&lt;/urls&gt;&lt;electronic-resource-num&gt;10.1109/ACCESS.2020.3021508&lt;/electronic-resource-num&gt;&lt;/record&gt;&lt;/Cite&gt;&lt;/EndNote&gt;</w:instrText>
      </w:r>
      <w:r w:rsidRPr="007F6B78">
        <w:fldChar w:fldCharType="separate"/>
      </w:r>
      <w:r>
        <w:rPr>
          <w:noProof/>
        </w:rPr>
        <w:t>[17]</w:t>
      </w:r>
      <w:r w:rsidRPr="007F6B78">
        <w:fldChar w:fldCharType="end"/>
      </w:r>
      <w:r>
        <w:t xml:space="preserve">, </w:t>
      </w:r>
      <w:r w:rsidR="00270A90">
        <w:t xml:space="preserve">který byl později nahrazen architekturami jako </w:t>
      </w:r>
      <w:r w:rsidR="00270A90" w:rsidRPr="00270A90">
        <w:t>CSPDarknet53</w:t>
      </w:r>
      <w:r w:rsidR="00270A90">
        <w:t xml:space="preserve"> (YOLOv5 </w:t>
      </w:r>
      <w:r w:rsidR="0044284B">
        <w:fldChar w:fldCharType="begin"/>
      </w:r>
      <w:r w:rsidR="0044284B">
        <w:instrText xml:space="preserve"> ADDIN EN.CITE &lt;EndNote&gt;&lt;Cite&gt;&lt;Author&gt;Terven&lt;/Author&gt;&lt;Year&gt;2023&lt;/Year&gt;&lt;RecNum&gt;21&lt;/RecNum&gt;&lt;DisplayText&gt;[21]&lt;/DisplayText&gt;&lt;record&gt;&lt;rec-number&gt;21&lt;/rec-number&gt;&lt;foreign-keys&gt;&lt;key app="EN" db-id="epv0etvs2pfr99e5xxpv5027xe05stzr22vd" timestamp="1738663569"&gt;21&lt;/key&gt;&lt;/foreign-keys&gt;&lt;ref-type name="Journal Article"&gt;17&lt;/ref-type&gt;&lt;contributors&gt;&lt;authors&gt;&lt;author&gt;Terven, Juan&lt;/author&gt;&lt;author&gt;Cordova-Esparza, Diana-Margarita&lt;/author&gt;&lt;author&gt;Romero-González, Julio-Alejandro&lt;/author&gt;&lt;/authors&gt;&lt;/contributors&gt;&lt;titles&gt;&lt;title&gt;A Comprehensive Review of YOLO Architectures in Computer Vision: From YOLOv1 to YOLOv8 and YOLO-NAS&lt;/title&gt;&lt;secondary-title&gt;Machine Learning and Knowledge Extraction&lt;/secondary-title&gt;&lt;/titles&gt;&lt;periodical&gt;&lt;full-title&gt;Machine Learning and Knowledge Extraction&lt;/full-title&gt;&lt;/periodical&gt;&lt;pages&gt;1680-1716&lt;/pages&gt;&lt;volume&gt;&lt;style face="normal" font="default" charset="238" size="100%"&gt;5&lt;/style&gt;&lt;/volume&gt;&lt;number&gt;&lt;style face="normal" font="default" charset="238" size="100%"&gt;4&lt;/style&gt;&lt;/number&gt;&lt;dates&gt;&lt;year&gt;&lt;style face="normal" font="default" charset="238" size="100%"&gt;2023&lt;/style&gt;&lt;/year&gt;&lt;/dates&gt;&lt;urls&gt;&lt;/urls&gt;&lt;electronic-resource-num&gt;10.3390/make5040083&lt;/electronic-resource-num&gt;&lt;/record&gt;&lt;/Cite&gt;&lt;/EndNote&gt;</w:instrText>
      </w:r>
      <w:r w:rsidR="0044284B">
        <w:fldChar w:fldCharType="separate"/>
      </w:r>
      <w:r w:rsidR="0044284B">
        <w:rPr>
          <w:noProof/>
        </w:rPr>
        <w:t>[21]</w:t>
      </w:r>
      <w:r w:rsidR="0044284B">
        <w:fldChar w:fldCharType="end"/>
      </w:r>
      <w:r w:rsidR="00270A90">
        <w:t xml:space="preserve">), </w:t>
      </w:r>
      <w:r w:rsidRPr="007F6B78">
        <w:t>ELAN</w:t>
      </w:r>
      <w:r>
        <w:t xml:space="preserve"> </w:t>
      </w:r>
      <w:r w:rsidR="00270A90">
        <w:t>(</w:t>
      </w:r>
      <w:r>
        <w:t xml:space="preserve">YOLOv7 </w:t>
      </w:r>
      <w:r>
        <w:fldChar w:fldCharType="begin"/>
      </w:r>
      <w:r w:rsidR="0044284B">
        <w:instrText xml:space="preserve"> ADDIN EN.CITE &lt;EndNote&gt;&lt;Cite&gt;&lt;Author&gt;Yanyun&lt;/Author&gt;&lt;Year&gt;2023&lt;/Year&gt;&lt;RecNum&gt;14&lt;/RecNum&gt;&lt;DisplayText&gt;[22]&lt;/DisplayText&gt;&lt;record&gt;&lt;rec-number&gt;14&lt;/rec-number&gt;&lt;foreign-keys&gt;&lt;key app="EN" db-id="epv0etvs2pfr99e5xxpv5027xe05stzr22vd" timestamp="1738237480"&gt;14&lt;/key&gt;&lt;/foreign-keys&gt;&lt;ref-type name="Journal Article"&gt;17&lt;/ref-type&gt;&lt;contributors&gt;&lt;authors&gt;&lt;author&gt;Yanyun, Shen&lt;/author&gt;&lt;author&gt;&lt;style face="normal" font="default" size="100%"&gt;Liu &lt;/style&gt;&lt;style face="normal" font="default" charset="134" size="100%"&gt;</w:instrText>
      </w:r>
      <w:r w:rsidR="0044284B">
        <w:rPr>
          <w:rFonts w:ascii="MS Mincho" w:eastAsia="MS Mincho" w:hAnsi="MS Mincho" w:cs="MS Mincho" w:hint="eastAsia"/>
        </w:rPr>
        <w:instrText>刘迪</w:instrText>
      </w:r>
      <w:r w:rsidR="0044284B">
        <w:instrText>&lt;/style&gt;&lt;style face="normal" font="default" size="100%"&gt;, Di&lt;/style&gt;&lt;/author&gt;&lt;author&gt;Chen, Junyi&lt;/author&gt;&lt;author&gt;Wang, Zhipan&lt;/author&gt;&lt;author&gt;Wang, Zhe&lt;/author&gt;&lt;author&gt;Zhang, Qingling&lt;/author&gt;&lt;/authors&gt;&lt;/contributors&gt;&lt;titles&gt;&lt;title&gt;On-Board Multi-Class Geospatial Object Detection Based on Convolutional Neural Network for High Resolution Remote Sensing Images&lt;/title&gt;&lt;secondary-title&gt;Remote Sensing&lt;/secondary-title&gt;&lt;/titles&gt;&lt;periodical&gt;&lt;full-title&gt;Remote Sensing&lt;/full-title&gt;&lt;/periodical&gt;&lt;volume&gt;&lt;style face="normal" font="default" charset="238" size="100%"&gt;15&lt;/style&gt;&lt;/volume&gt;&lt;number&gt;&lt;style face="normal" font="default" charset="238" size="100%"&gt;16&lt;/style&gt;&lt;/number&gt;&lt;dates&gt;&lt;year&gt;&lt;style face="normal" font="default" charset="238" size="100%"&gt;2023&lt;/style&gt;&lt;/year&gt;&lt;/dates&gt;&lt;urls&gt;&lt;/urls&gt;&lt;custom6&gt;3963&lt;/custom6&gt;&lt;electronic-resource-num&gt;10.3390/rs15163963&lt;/electronic-resource-num&gt;&lt;/record&gt;&lt;/Cite&gt;&lt;/EndNote&gt;</w:instrText>
      </w:r>
      <w:r>
        <w:fldChar w:fldCharType="separate"/>
      </w:r>
      <w:r w:rsidR="0044284B">
        <w:rPr>
          <w:noProof/>
        </w:rPr>
        <w:t>[22]</w:t>
      </w:r>
      <w:r>
        <w:fldChar w:fldCharType="end"/>
      </w:r>
      <w:r w:rsidR="00270A90">
        <w:t>)</w:t>
      </w:r>
      <w:r>
        <w:t xml:space="preserve"> </w:t>
      </w:r>
      <w:r w:rsidRPr="007D7567">
        <w:t>a další</w:t>
      </w:r>
      <w:r w:rsidR="00270A90">
        <w:t>mi, které byly navrženy pro zlepšení přesnosti a výpočetní efektivity</w:t>
      </w:r>
      <w:r w:rsidRPr="007D7567">
        <w:t>.</w:t>
      </w:r>
    </w:p>
    <w:p w14:paraId="73D32F3A" w14:textId="3D51D9E0" w:rsidR="00886895" w:rsidRDefault="00886895" w:rsidP="00886895">
      <w:r>
        <w:t>Získaná mapa příznaků je rozdělena na mřížku. Po průchodu mapy přes plně propojenou CNN každá buňka této mřížky detekuje všechny objekty, jejichž středy spadají do oblasti této buňky. Výstupem každé buňky pak jsou nalezené bou</w:t>
      </w:r>
      <w:ins w:id="537" w:author="Ingr Jiri" w:date="2025-06-02T15:28:00Z" w16du:dateUtc="2025-06-02T13:28:00Z">
        <w:r w:rsidR="00D06A03">
          <w:t>n</w:t>
        </w:r>
      </w:ins>
      <w:r>
        <w:t xml:space="preserve">ding boxy ohraničující objekty a k nim náležící </w:t>
      </w:r>
      <w:del w:id="538" w:author="Ingr Jiri" w:date="2025-06-02T15:43:00Z" w16du:dateUtc="2025-06-02T13:43:00Z">
        <w:r w:rsidDel="0072153B">
          <w:delText>pravděpodobnosti</w:delText>
        </w:r>
      </w:del>
      <w:ins w:id="539" w:author="Ingr Jiri" w:date="2025-06-02T15:43:00Z" w16du:dateUtc="2025-06-02T13:43:00Z">
        <w:r w:rsidR="0072153B">
          <w:t>konfidence</w:t>
        </w:r>
      </w:ins>
      <w:r>
        <w:t xml:space="preserve">. Každou takovou hodnotou model vyjadřuje pravděpodobnost, že se jedná o nějaký objekt a zároveň jistotu přesnosti určení polohy objektu </w:t>
      </w:r>
      <w:r>
        <w:fldChar w:fldCharType="begin"/>
      </w:r>
      <w:r>
        <w:instrText xml:space="preserve"> ADDIN EN.CITE &lt;EndNote&gt;&lt;Cite&gt;&lt;Author&gt;Badgujar&lt;/Author&gt;&lt;Year&gt;2024&lt;/Year&gt;&lt;RecNum&gt;20&lt;/RecNum&gt;&lt;DisplayText&gt;[20]&lt;/DisplayText&gt;&lt;record&gt;&lt;rec-number&gt;20&lt;/rec-number&gt;&lt;foreign-keys&gt;&lt;key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instrText>
      </w:r>
      <w:r>
        <w:fldChar w:fldCharType="separate"/>
      </w:r>
      <w:r>
        <w:rPr>
          <w:noProof/>
        </w:rPr>
        <w:t>[20]</w:t>
      </w:r>
      <w:r>
        <w:fldChar w:fldCharType="end"/>
      </w:r>
      <w:r>
        <w:t>.</w:t>
      </w:r>
    </w:p>
    <w:p w14:paraId="4313B324" w14:textId="09427AF5" w:rsidR="00886895" w:rsidRPr="00886895" w:rsidRDefault="00886895" w:rsidP="00232CB4">
      <w:r>
        <w:t xml:space="preserve">Díky mřížkové metodě vznikne řada redundantních bounding boxů způsobených mnohočetnou detekcí jednoho objektu různými buňkami či falešných detekcí objektů s nízkou pravděpodobností. Z tohoto důvodu přichází na řadu algoritmus NMS, který vyřazuje bounding boxy s nízkou šancí na přítomnost objektu. Zároveň na základě metriky Intersection over union (IoU – viz </w:t>
      </w:r>
      <w:r>
        <w:fldChar w:fldCharType="begin"/>
      </w:r>
      <w:r>
        <w:instrText xml:space="preserve"> REF _Ref196946779 \r \h </w:instrText>
      </w:r>
      <w:r>
        <w:fldChar w:fldCharType="separate"/>
      </w:r>
      <w:r w:rsidR="00C409DD">
        <w:t>2.8.1</w:t>
      </w:r>
      <w:r>
        <w:fldChar w:fldCharType="end"/>
      </w:r>
      <w:r>
        <w:t>) porovnává, zda se jedná o vícečetnou detekci, či rozdílné objekty. V případě mnohonásobné detekce ponechá bounding box s</w:t>
      </w:r>
      <w:r w:rsidR="00307ECD">
        <w:t> </w:t>
      </w:r>
      <w:r>
        <w:t>nejvyšší</w:t>
      </w:r>
      <w:r w:rsidR="00307ECD">
        <w:t xml:space="preserve"> mírou </w:t>
      </w:r>
      <w:del w:id="540" w:author="Ingr Jiri" w:date="2025-06-02T15:44:00Z" w16du:dateUtc="2025-06-02T13:44:00Z">
        <w:r w:rsidR="00307ECD" w:rsidDel="0072153B">
          <w:delText>spolehlivosti</w:delText>
        </w:r>
        <w:r w:rsidR="008E3595" w:rsidDel="0072153B">
          <w:delText xml:space="preserve"> </w:delText>
        </w:r>
      </w:del>
      <w:ins w:id="541" w:author="Ingr Jiri" w:date="2025-06-02T15:44:00Z" w16du:dateUtc="2025-06-02T13:44:00Z">
        <w:r w:rsidR="0072153B">
          <w:t xml:space="preserve">konfidence </w:t>
        </w:r>
      </w:ins>
      <w:r w:rsidR="001C20AE">
        <w:t>predikce</w:t>
      </w:r>
      <w:r w:rsidR="00307ECD">
        <w:t xml:space="preserve"> (confidence score) </w:t>
      </w:r>
      <w:r>
        <w:fldChar w:fldCharType="begin"/>
      </w:r>
      <w:r>
        <w:instrText xml:space="preserve"> ADDIN EN.CITE &lt;EndNote&gt;&lt;Cite&gt;&lt;Author&gt;Badgujar&lt;/Author&gt;&lt;Year&gt;2024&lt;/Year&gt;&lt;RecNum&gt;20&lt;/RecNum&gt;&lt;DisplayText&gt;[20]&lt;/DisplayText&gt;&lt;record&gt;&lt;rec-number&gt;20&lt;/rec-number&gt;&lt;foreign-keys&gt;&lt;key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instrText>
      </w:r>
      <w:r>
        <w:fldChar w:fldCharType="separate"/>
      </w:r>
      <w:r>
        <w:rPr>
          <w:noProof/>
        </w:rPr>
        <w:t>[20]</w:t>
      </w:r>
      <w:r>
        <w:fldChar w:fldCharType="end"/>
      </w:r>
      <w:r>
        <w:t>.</w:t>
      </w:r>
    </w:p>
    <w:p w14:paraId="40204B7F" w14:textId="185989BF" w:rsidR="00F32584" w:rsidRDefault="00F32584" w:rsidP="00F32584">
      <w:pPr>
        <w:pStyle w:val="Nadpis3"/>
      </w:pPr>
      <w:bookmarkStart w:id="542" w:name="_Toc198115557"/>
      <w:bookmarkStart w:id="543" w:name="_Toc198115558"/>
      <w:bookmarkStart w:id="544" w:name="_Toc198115559"/>
      <w:bookmarkStart w:id="545" w:name="_Toc198115560"/>
      <w:bookmarkStart w:id="546" w:name="_Toc198115561"/>
      <w:bookmarkStart w:id="547" w:name="_Toc198115562"/>
      <w:bookmarkStart w:id="548" w:name="_Toc198115563"/>
      <w:bookmarkStart w:id="549" w:name="_Toc198115564"/>
      <w:bookmarkStart w:id="550" w:name="_Toc198115565"/>
      <w:bookmarkStart w:id="551" w:name="_Toc198115566"/>
      <w:bookmarkStart w:id="552" w:name="_Toc198115567"/>
      <w:bookmarkStart w:id="553" w:name="_Toc198115568"/>
      <w:bookmarkStart w:id="554" w:name="_Toc198115569"/>
      <w:bookmarkStart w:id="555" w:name="_Toc199797213"/>
      <w:bookmarkEnd w:id="542"/>
      <w:bookmarkEnd w:id="543"/>
      <w:bookmarkEnd w:id="544"/>
      <w:bookmarkEnd w:id="545"/>
      <w:bookmarkEnd w:id="546"/>
      <w:bookmarkEnd w:id="547"/>
      <w:bookmarkEnd w:id="548"/>
      <w:bookmarkEnd w:id="549"/>
      <w:bookmarkEnd w:id="550"/>
      <w:bookmarkEnd w:id="551"/>
      <w:bookmarkEnd w:id="552"/>
      <w:bookmarkEnd w:id="553"/>
      <w:bookmarkEnd w:id="554"/>
      <w:r>
        <w:t>Vývoj YOLO</w:t>
      </w:r>
      <w:bookmarkEnd w:id="555"/>
    </w:p>
    <w:p w14:paraId="0E0D0596" w14:textId="4A09567A" w:rsidR="00F32584" w:rsidRDefault="00A37CF8" w:rsidP="00FD0769">
      <w:r>
        <w:t>Účelem nových verzí YOLO je zvýšení výkonosti detekčních schopností algoritmu oproti verzi předešlé. Hlavní</w:t>
      </w:r>
      <w:r w:rsidR="005D02B1">
        <w:t xml:space="preserve">m rozdílem </w:t>
      </w:r>
      <w:r>
        <w:t xml:space="preserve">mezi verzemi je použití rozdílné architektury neuronové sítě, která se liší téměř v každé variantě. </w:t>
      </w:r>
      <w:r w:rsidR="00653F6C">
        <w:t>V průběhu vývoje YOLO dochází k častým změnám v pojetí ztrátových funkcí, které ovlivňují průběh tréninku modelu. Každá verze disponuje</w:t>
      </w:r>
      <w:r w:rsidR="00B27554">
        <w:t xml:space="preserve"> ztrátovou funkcí vytvořenou </w:t>
      </w:r>
      <w:r w:rsidR="00653F6C">
        <w:t xml:space="preserve">často </w:t>
      </w:r>
      <w:r w:rsidR="00B27554">
        <w:t xml:space="preserve">na </w:t>
      </w:r>
      <w:r w:rsidR="00653F6C">
        <w:t>míru pro</w:t>
      </w:r>
      <w:r>
        <w:t xml:space="preserve"> </w:t>
      </w:r>
      <w:r w:rsidR="00653F6C">
        <w:t>dosažení co nejlepších výsledků</w:t>
      </w:r>
      <w:r>
        <w:t>.</w:t>
      </w:r>
    </w:p>
    <w:p w14:paraId="6A2091C1" w14:textId="77777777" w:rsidR="00027E59" w:rsidRPr="00E81C02" w:rsidRDefault="00027E59" w:rsidP="00027E59">
      <w:pPr>
        <w:pStyle w:val="Nzev"/>
        <w:spacing w:after="0"/>
        <w:rPr>
          <w:lang w:val="cs-CZ"/>
        </w:rPr>
      </w:pPr>
      <w:r w:rsidRPr="00E81C02">
        <w:rPr>
          <w:lang w:val="cs-CZ"/>
        </w:rPr>
        <w:t>Ztrátová funkce (loss function)</w:t>
      </w:r>
    </w:p>
    <w:p w14:paraId="1C3DC077" w14:textId="443686C6" w:rsidR="00886895" w:rsidRDefault="00027E59" w:rsidP="00F50D4F">
      <w:r w:rsidRPr="00E81C02">
        <w:t xml:space="preserve">Ztrátová funkce </w:t>
      </w:r>
      <w:r>
        <w:t xml:space="preserve">je využívána v průběhu trénování modelu. Měří rozdíl mezi aktuální predikcí modelu a správnými detekcemi zprostředkovanými pomocí informací z datasetu. Ztrátová </w:t>
      </w:r>
      <w:r>
        <w:lastRenderedPageBreak/>
        <w:t>funkce se skládá z 3 h</w:t>
      </w:r>
      <w:r w:rsidR="00B27554">
        <w:t>lavních částí. Ztráta lokalizací</w:t>
      </w:r>
      <w:r>
        <w:t xml:space="preserve"> měří rozdíl mezi predikovanými bounding boxy a referenčními boxy z databáze. Ztráta </w:t>
      </w:r>
      <w:del w:id="556" w:author="Ingr Jiri" w:date="2025-06-02T15:44:00Z" w16du:dateUtc="2025-06-02T13:44:00Z">
        <w:r w:rsidDel="0072153B">
          <w:delText xml:space="preserve">důvěryhodnosti </w:delText>
        </w:r>
      </w:del>
      <w:ins w:id="557" w:author="Ingr Jiri" w:date="2025-06-02T15:44:00Z" w16du:dateUtc="2025-06-02T13:44:00Z">
        <w:r w:rsidR="0072153B">
          <w:t xml:space="preserve">konfidence </w:t>
        </w:r>
      </w:ins>
      <w:r>
        <w:t>bere v potaz rozdíl mezi předpokládan</w:t>
      </w:r>
      <w:r w:rsidR="001C20AE">
        <w:t>ou</w:t>
      </w:r>
      <w:r>
        <w:t xml:space="preserve"> a skutečn</w:t>
      </w:r>
      <w:r w:rsidR="001C20AE">
        <w:t>ou</w:t>
      </w:r>
      <w:r>
        <w:t xml:space="preserve"> </w:t>
      </w:r>
      <w:r w:rsidR="001C20AE">
        <w:t xml:space="preserve">mírou spolehlivosti predikce </w:t>
      </w:r>
      <w:r>
        <w:t>detekovaných objektů. Ztráta klasifikace udává rozdíl mezi klasifikací modelu a správnými třídami objektů. Tyto funkce jsou sečteny a vyváženy příslušnými koeficienty</w:t>
      </w:r>
      <w:r w:rsidR="007A4C21">
        <w:t xml:space="preserve"> (viz </w:t>
      </w:r>
      <w:r w:rsidR="00FF1C6E">
        <w:t xml:space="preserve">rovnice </w:t>
      </w:r>
      <w:ins w:id="558" w:author="Ingr Jiri" w:date="2025-06-02T16:45:00Z" w16du:dateUtc="2025-06-02T14:45:00Z">
        <w:r w:rsidR="00E4193D">
          <w:fldChar w:fldCharType="begin"/>
        </w:r>
        <w:r w:rsidR="00E4193D">
          <w:instrText xml:space="preserve"> REF rovnice_2_4 \h </w:instrText>
        </w:r>
      </w:ins>
      <w:ins w:id="559" w:author="Ingr Jiri" w:date="2025-06-02T16:45:00Z" w16du:dateUtc="2025-06-02T14:45:00Z">
        <w:r w:rsidR="00E4193D">
          <w:fldChar w:fldCharType="separate"/>
        </w:r>
        <w:r w:rsidR="00E4193D">
          <w:t>2.4</w:t>
        </w:r>
        <w:r w:rsidR="00E4193D">
          <w:fldChar w:fldCharType="end"/>
        </w:r>
      </w:ins>
      <w:del w:id="560" w:author="Ingr Jiri" w:date="2025-06-02T16:45:00Z" w16du:dateUtc="2025-06-02T14:45:00Z">
        <w:r w:rsidR="00FF1C6E" w:rsidDel="00E4193D">
          <w:delText>2.4</w:delText>
        </w:r>
      </w:del>
      <w:r w:rsidR="007A4C21">
        <w:t>)</w:t>
      </w:r>
      <w:r>
        <w:t>. Na základě vypočtené hodnoty je rozhodováno o dalším průběhu tréni</w:t>
      </w:r>
      <w:r w:rsidRPr="00754186">
        <w:t>nku modelu</w:t>
      </w:r>
      <w:r w:rsidR="00754186">
        <w:t xml:space="preserve"> </w:t>
      </w:r>
      <w:r w:rsidR="00754186">
        <w:fldChar w:fldCharType="begin">
          <w:fldData xml:space="preserve">PEVuZE5vdGU+PENpdGU+PEF1dGhvcj5SZWRtb248L0F1dGhvcj48WWVhcj4yMDE2PC9ZZWFyPjxS
ZWNOdW0+MjU8L1JlY051bT48RGlzcGxheVRleHQ+WzIzLCAyNF08L0Rpc3BsYXlUZXh0PjxyZWNv
cmQ+PHJlYy1udW1iZXI+MjU8L3JlYy1udW1iZXI+PGZvcmVpZ24ta2V5cz48a2V5IGFwcD0iRU4i
IGRiLWlkPSJlcHYwZXR2czJwZnI5OWU1eHhwdjUwMjd4ZTA1c3R6cjIydmQiIHRpbWVzdGFtcD0i
MTczODY3ODA3NyI+MjU8L2tleT48L2ZvcmVpZ24ta2V5cz48cmVmLXR5cGUgbmFtZT0iQ29uZmVy
ZW5jZSBQYXBlciI+NDc8L3JlZi10eXBlPjxjb250cmlidXRvcnM+PGF1dGhvcnM+PGF1dGhvcj5K
b3NlcGggUmVkbW9uPC9hdXRob3I+PGF1dGhvcj5TYW50b3NoIERpdnZhbGE8L2F1dGhvcj48YXV0
aG9yPlJvc3MgR2lyc2hpY2s8L2F1dGhvcj48YXV0aG9yPkFsaSBGYXJoYWRpPC9hdXRob3I+PC9h
dXRob3JzPjwvY29udHJpYnV0b3JzPjx0aXRsZXM+PHRpdGxlPjxzdHlsZSBmYWNlPSJub3JtYWwi
IGZvbnQ9ImRlZmF1bHQiIHNpemU9IjEwMCUiPllvdSBPbmx5IExvb2sgT25jZTo8L3N0eWxlPjxz
dHlsZSBmYWNlPSJub3JtYWwiIGZvbnQ9ImRlZmF1bHQiIGNoYXJzZXQ9IjIzOCIgc2l6ZT0iMTAw
JSI+IDwvc3R5bGU+PHN0eWxlIGZhY2U9Im5vcm1hbCIgZm9udD0iZGVmYXVsdCIgc2l6ZT0iMTAw
JSI+VW5pZmllZCwgUmVhbC1UaW1lIE9iamVjdCBEZXRlY3Rpb248L3N0eWxlPjwvdGl0bGU+PHNl
Y29uZGFyeS10aXRsZT4yMDE2IElFRUUgQ29uZmVyZW5jZSBvbiBDb21wdXRlciBWaXNpb24gYW5k
IFBhdHRlcm4gUmVjb2duaXRpb24gKENWUFIpPC9zZWNvbmRhcnktdGl0bGU+PC90aXRsZXM+PGRh
dGVzPjx5ZWFyPjIwMTY8L3llYXI+PC9kYXRlcz48cHViLWxvY2F0aW9uPkxhcyBWZWdhcywgTlYs
IFVTQTwvcHViLWxvY2F0aW9uPjxwdWJsaXNoZXI+SUVFRTwvcHVibGlzaGVyPjx1cmxzPjwvdXJs
cz48ZWxlY3Ryb25pYy1yZXNvdXJjZS1udW0+MTAuMTEwOS9DVlBSLjIwMTYuOTE8L2VsZWN0cm9u
aWMtcmVzb3VyY2UtbnVtPjwvcmVjb3JkPjwvQ2l0ZT48Q2l0ZT48QXV0aG9yPlpoYW88L0F1dGhv
cj48WWVhcj4yMDE5PC9ZZWFyPjxSZWNOdW0+MzQ8L1JlY051bT48cmVjb3JkPjxyZWMtbnVtYmVy
PjM0PC9yZWMtbnVtYmVyPjxmb3JlaWduLWtleXM+PGtleSBhcHA9IkVOIiBkYi1pZD0iZXB2MGV0
dnMycGZyOTllNXh4cHY1MDI3eGUwNXN0enIyMnZkIiB0aW1lc3RhbXA9IjE3NDU5NDkwMTYiPjM0
PC9rZXk+PC9mb3JlaWduLWtleXM+PHJlZi10eXBlIG5hbWU9IkpvdXJuYWwgQXJ0aWNsZSI+MTc8
L3JlZi10eXBlPjxjb250cmlidXRvcnM+PGF1dGhvcnM+PGF1dGhvcj48c3R5bGUgZmFjZT0ibm9y
bWFsIiBmb250PSJkZWZhdWx0IiBzaXplPSIxMDAlIj5aaGFvPC9zdHlsZT48c3R5bGUgZmFjZT0i
bm9ybWFsIiBmb250PSJkZWZhdWx0IiBjaGFyc2V0PSIyMzgiIHNpemU9IjEwMCUiPiwgWmhvbmct
UWl1IDwvc3R5bGU+PC9hdXRob3I+PGF1dGhvcj48c3R5bGUgZmFjZT0ibm9ybWFsIiBmb250PSJk
ZWZhdWx0IiBzaXplPSIxMDAlIj5aaGVuZzwvc3R5bGU+PHN0eWxlIGZhY2U9Im5vcm1hbCIgZm9u
dD0iZGVmYXVsdCIgY2hhcnNldD0iMjM4IiBzaXplPSIxMDAlIj4sIDwvc3R5bGU+PHN0eWxlIGZh
Y2U9Im5vcm1hbCIgZm9udD0iZGVmYXVsdCIgc2l6ZT0iMTAwJSI+UGVuZzwvc3R5bGU+PC9hdXRo
b3I+PGF1dGhvcj48c3R5bGUgZmFjZT0ibm9ybWFsIiBmb250PSJkZWZhdWx0IiBzaXplPSIxMDAl
Ij5YdTwvc3R5bGU+PHN0eWxlIGZhY2U9Im5vcm1hbCIgZm9udD0iZGVmYXVsdCIgY2hhcnNldD0i
MjM4IiBzaXplPSIxMDAlIj4sIDwvc3R5bGU+PHN0eWxlIGZhY2U9Im5vcm1hbCIgZm9udD0iZGVm
YXVsdCIgc2l6ZT0iMTAwJSI+U2hvdS10YW88L3N0eWxlPjwvYXV0aG9yPjxhdXRob3I+PHN0eWxl
IGZhY2U9Im5vcm1hbCIgZm9udD0iZGVmYXVsdCIgc2l6ZT0iMTAwJSI+V3U8L3N0eWxlPjxzdHls
ZSBmYWNlPSJub3JtYWwiIGZvbnQ9ImRlZmF1bHQiIGNoYXJzZXQ9IjIzOCIgc2l6ZT0iMTAwJSI+
LCA8L3N0eWxlPjxzdHlsZSBmYWNlPSJub3JtYWwiIGZvbnQ9ImRlZmF1bHQiIHNpemU9IjEwMCUi
PlhpbmRvbmc8L3N0eWxlPjwvYXV0aG9yPjwvYXV0aG9ycz48L2NvbnRyaWJ1dG9ycz48dGl0bGVz
Pjx0aXRsZT5PYmplY3QgRGV0ZWN0aW9uIHdpdGggRGVlcCBMZWFybmluZzogQSBSZXZpZXc8L3Rp
dGxlPjxzZWNvbmRhcnktdGl0bGU+SUVFRSBUcmFuc2FjdGlvbnMgb24gTmV1cmFsIE5ldHdvcmtz
IGFuZCBMZWFybmluZyBTeXN0ZW1zPC9zZWNvbmRhcnktdGl0bGU+PC90aXRsZXM+PHBlcmlvZGlj
YWw+PGZ1bGwtdGl0bGU+SUVFRSBUcmFuc2FjdGlvbnMgb24gTmV1cmFsIE5ldHdvcmtzIGFuZCBM
ZWFybmluZyBTeXN0ZW1zPC9mdWxsLXRpdGxlPjwvcGVyaW9kaWNhbD48cGFnZXM+PHN0eWxlIGZh
Y2U9Im5vcm1hbCIgZm9udD0iZGVmYXVsdCIgY2hhcnNldD0iMjM4IiBzaXplPSIxMDAlIj4xLTIx
PC9zdHlsZT48L3BhZ2VzPjxkYXRlcz48eWVhcj48c3R5bGUgZmFjZT0ibm9ybWFsIiBmb250PSJk
ZWZhdWx0IiBjaGFyc2V0PSIyMzgiIHNpemU9IjEwMCUiPjIwMTk8L3N0eWxlPjwveWVhcj48L2Rh
dGVzPjx1cmxzPjwvdXJscz48L3JlY29yZD48L0NpdGU+PC9FbmROb3RlPgB=
</w:fldData>
        </w:fldChar>
      </w:r>
      <w:r w:rsidR="0044284B">
        <w:instrText xml:space="preserve"> ADDIN EN.CITE </w:instrText>
      </w:r>
      <w:r w:rsidR="0044284B">
        <w:fldChar w:fldCharType="begin">
          <w:fldData xml:space="preserve">PEVuZE5vdGU+PENpdGU+PEF1dGhvcj5SZWRtb248L0F1dGhvcj48WWVhcj4yMDE2PC9ZZWFyPjxS
ZWNOdW0+MjU8L1JlY051bT48RGlzcGxheVRleHQ+WzIzLCAyNF08L0Rpc3BsYXlUZXh0PjxyZWNv
cmQ+PHJlYy1udW1iZXI+MjU8L3JlYy1udW1iZXI+PGZvcmVpZ24ta2V5cz48a2V5IGFwcD0iRU4i
IGRiLWlkPSJlcHYwZXR2czJwZnI5OWU1eHhwdjUwMjd4ZTA1c3R6cjIydmQiIHRpbWVzdGFtcD0i
MTczODY3ODA3NyI+MjU8L2tleT48L2ZvcmVpZ24ta2V5cz48cmVmLXR5cGUgbmFtZT0iQ29uZmVy
ZW5jZSBQYXBlciI+NDc8L3JlZi10eXBlPjxjb250cmlidXRvcnM+PGF1dGhvcnM+PGF1dGhvcj5K
b3NlcGggUmVkbW9uPC9hdXRob3I+PGF1dGhvcj5TYW50b3NoIERpdnZhbGE8L2F1dGhvcj48YXV0
aG9yPlJvc3MgR2lyc2hpY2s8L2F1dGhvcj48YXV0aG9yPkFsaSBGYXJoYWRpPC9hdXRob3I+PC9h
dXRob3JzPjwvY29udHJpYnV0b3JzPjx0aXRsZXM+PHRpdGxlPjxzdHlsZSBmYWNlPSJub3JtYWwi
IGZvbnQ9ImRlZmF1bHQiIHNpemU9IjEwMCUiPllvdSBPbmx5IExvb2sgT25jZTo8L3N0eWxlPjxz
dHlsZSBmYWNlPSJub3JtYWwiIGZvbnQ9ImRlZmF1bHQiIGNoYXJzZXQ9IjIzOCIgc2l6ZT0iMTAw
JSI+IDwvc3R5bGU+PHN0eWxlIGZhY2U9Im5vcm1hbCIgZm9udD0iZGVmYXVsdCIgc2l6ZT0iMTAw
JSI+VW5pZmllZCwgUmVhbC1UaW1lIE9iamVjdCBEZXRlY3Rpb248L3N0eWxlPjwvdGl0bGU+PHNl
Y29uZGFyeS10aXRsZT4yMDE2IElFRUUgQ29uZmVyZW5jZSBvbiBDb21wdXRlciBWaXNpb24gYW5k
IFBhdHRlcm4gUmVjb2duaXRpb24gKENWUFIpPC9zZWNvbmRhcnktdGl0bGU+PC90aXRsZXM+PGRh
dGVzPjx5ZWFyPjIwMTY8L3llYXI+PC9kYXRlcz48cHViLWxvY2F0aW9uPkxhcyBWZWdhcywgTlYs
IFVTQTwvcHViLWxvY2F0aW9uPjxwdWJsaXNoZXI+SUVFRTwvcHVibGlzaGVyPjx1cmxzPjwvdXJs
cz48ZWxlY3Ryb25pYy1yZXNvdXJjZS1udW0+MTAuMTEwOS9DVlBSLjIwMTYuOTE8L2VsZWN0cm9u
aWMtcmVzb3VyY2UtbnVtPjwvcmVjb3JkPjwvQ2l0ZT48Q2l0ZT48QXV0aG9yPlpoYW88L0F1dGhv
cj48WWVhcj4yMDE5PC9ZZWFyPjxSZWNOdW0+MzQ8L1JlY051bT48cmVjb3JkPjxyZWMtbnVtYmVy
PjM0PC9yZWMtbnVtYmVyPjxmb3JlaWduLWtleXM+PGtleSBhcHA9IkVOIiBkYi1pZD0iZXB2MGV0
dnMycGZyOTllNXh4cHY1MDI3eGUwNXN0enIyMnZkIiB0aW1lc3RhbXA9IjE3NDU5NDkwMTYiPjM0
PC9rZXk+PC9mb3JlaWduLWtleXM+PHJlZi10eXBlIG5hbWU9IkpvdXJuYWwgQXJ0aWNsZSI+MTc8
L3JlZi10eXBlPjxjb250cmlidXRvcnM+PGF1dGhvcnM+PGF1dGhvcj48c3R5bGUgZmFjZT0ibm9y
bWFsIiBmb250PSJkZWZhdWx0IiBzaXplPSIxMDAlIj5aaGFvPC9zdHlsZT48c3R5bGUgZmFjZT0i
bm9ybWFsIiBmb250PSJkZWZhdWx0IiBjaGFyc2V0PSIyMzgiIHNpemU9IjEwMCUiPiwgWmhvbmct
UWl1IDwvc3R5bGU+PC9hdXRob3I+PGF1dGhvcj48c3R5bGUgZmFjZT0ibm9ybWFsIiBmb250PSJk
ZWZhdWx0IiBzaXplPSIxMDAlIj5aaGVuZzwvc3R5bGU+PHN0eWxlIGZhY2U9Im5vcm1hbCIgZm9u
dD0iZGVmYXVsdCIgY2hhcnNldD0iMjM4IiBzaXplPSIxMDAlIj4sIDwvc3R5bGU+PHN0eWxlIGZh
Y2U9Im5vcm1hbCIgZm9udD0iZGVmYXVsdCIgc2l6ZT0iMTAwJSI+UGVuZzwvc3R5bGU+PC9hdXRo
b3I+PGF1dGhvcj48c3R5bGUgZmFjZT0ibm9ybWFsIiBmb250PSJkZWZhdWx0IiBzaXplPSIxMDAl
Ij5YdTwvc3R5bGU+PHN0eWxlIGZhY2U9Im5vcm1hbCIgZm9udD0iZGVmYXVsdCIgY2hhcnNldD0i
MjM4IiBzaXplPSIxMDAlIj4sIDwvc3R5bGU+PHN0eWxlIGZhY2U9Im5vcm1hbCIgZm9udD0iZGVm
YXVsdCIgc2l6ZT0iMTAwJSI+U2hvdS10YW88L3N0eWxlPjwvYXV0aG9yPjxhdXRob3I+PHN0eWxl
IGZhY2U9Im5vcm1hbCIgZm9udD0iZGVmYXVsdCIgc2l6ZT0iMTAwJSI+V3U8L3N0eWxlPjxzdHls
ZSBmYWNlPSJub3JtYWwiIGZvbnQ9ImRlZmF1bHQiIGNoYXJzZXQ9IjIzOCIgc2l6ZT0iMTAwJSI+
LCA8L3N0eWxlPjxzdHlsZSBmYWNlPSJub3JtYWwiIGZvbnQ9ImRlZmF1bHQiIHNpemU9IjEwMCUi
PlhpbmRvbmc8L3N0eWxlPjwvYXV0aG9yPjwvYXV0aG9ycz48L2NvbnRyaWJ1dG9ycz48dGl0bGVz
Pjx0aXRsZT5PYmplY3QgRGV0ZWN0aW9uIHdpdGggRGVlcCBMZWFybmluZzogQSBSZXZpZXc8L3Rp
dGxlPjxzZWNvbmRhcnktdGl0bGU+SUVFRSBUcmFuc2FjdGlvbnMgb24gTmV1cmFsIE5ldHdvcmtz
IGFuZCBMZWFybmluZyBTeXN0ZW1zPC9zZWNvbmRhcnktdGl0bGU+PC90aXRsZXM+PHBlcmlvZGlj
YWw+PGZ1bGwtdGl0bGU+SUVFRSBUcmFuc2FjdGlvbnMgb24gTmV1cmFsIE5ldHdvcmtzIGFuZCBM
ZWFybmluZyBTeXN0ZW1zPC9mdWxsLXRpdGxlPjwvcGVyaW9kaWNhbD48cGFnZXM+PHN0eWxlIGZh
Y2U9Im5vcm1hbCIgZm9udD0iZGVmYXVsdCIgY2hhcnNldD0iMjM4IiBzaXplPSIxMDAlIj4xLTIx
PC9zdHlsZT48L3BhZ2VzPjxkYXRlcz48eWVhcj48c3R5bGUgZmFjZT0ibm9ybWFsIiBmb250PSJk
ZWZhdWx0IiBjaGFyc2V0PSIyMzgiIHNpemU9IjEwMCUiPjIwMTk8L3N0eWxlPjwveWVhcj48L2Rh
dGVzPjx1cmxzPjwvdXJscz48L3JlY29yZD48L0NpdGU+PC9FbmROb3RlPgB=
</w:fldData>
        </w:fldChar>
      </w:r>
      <w:r w:rsidR="0044284B">
        <w:instrText xml:space="preserve"> ADDIN EN.CITE.DATA </w:instrText>
      </w:r>
      <w:r w:rsidR="0044284B">
        <w:fldChar w:fldCharType="end"/>
      </w:r>
      <w:r w:rsidR="00754186">
        <w:fldChar w:fldCharType="separate"/>
      </w:r>
      <w:r w:rsidR="0044284B">
        <w:rPr>
          <w:noProof/>
        </w:rPr>
        <w:t>[23, 24]</w:t>
      </w:r>
      <w:r w:rsidR="00754186">
        <w:fldChar w:fldCharType="end"/>
      </w:r>
      <w:r w:rsidRPr="00754186">
        <w:t>.</w:t>
      </w:r>
    </w:p>
    <w:p w14:paraId="4EF81D4B" w14:textId="77777777" w:rsidR="00437AA9" w:rsidRPr="00437AA9" w:rsidRDefault="00CB29C0" w:rsidP="002854B5">
      <w:pPr>
        <w:tabs>
          <w:tab w:val="center" w:pos="4536"/>
          <w:tab w:val="right" w:pos="9070"/>
        </w:tabs>
      </w:pPr>
      <m:oMathPara>
        <m:oMath>
          <m:r>
            <w:rPr>
              <w:rFonts w:ascii="Cambria Math" w:hAnsi="Cambria Math"/>
            </w:rPr>
            <m:t>L=</m:t>
          </m:r>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d>
                </m:e>
              </m:nary>
            </m:e>
          </m:nary>
        </m:oMath>
      </m:oMathPara>
    </w:p>
    <w:p w14:paraId="6754A80D" w14:textId="63ABC02B" w:rsidR="00F450EF" w:rsidRPr="00FD00A0" w:rsidRDefault="00000000" w:rsidP="002854B5">
      <w:pPr>
        <w:tabs>
          <w:tab w:val="center" w:pos="4536"/>
          <w:tab w:val="right" w:pos="9070"/>
        </w:tabs>
      </w:pPr>
      <m:oMathPara>
        <m:oMath>
          <m:sSub>
            <m:sSubPr>
              <m:ctrlPr>
                <w:rPr>
                  <w:rFonts w:ascii="Cambria Math" w:hAnsi="Cambria Math"/>
                  <w:i/>
                </w:rPr>
              </m:ctrlPr>
            </m:sSubPr>
            <m:e>
              <m:r>
                <w:rPr>
                  <w:rFonts w:ascii="Cambria Math" w:hAnsi="Cambria Math"/>
                </w:rPr>
                <m:t>+ 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i</m:t>
                                      </m:r>
                                    </m:sub>
                                  </m:sSub>
                                </m:e>
                              </m:rad>
                              <m:r>
                                <w:rPr>
                                  <w:rFonts w:ascii="Cambria Math" w:hAnsi="Cambria Math"/>
                                </w:rPr>
                                <m:t>-</m:t>
                              </m:r>
                              <m:rad>
                                <m:radPr>
                                  <m:degHide m:val="1"/>
                                  <m:ctrlPr>
                                    <w:rPr>
                                      <w:rFonts w:ascii="Cambria Math" w:hAnsi="Cambria Math"/>
                                      <w:i/>
                                    </w:rPr>
                                  </m:ctrlPr>
                                </m:radPr>
                                <m:deg/>
                                <m:e>
                                  <m:acc>
                                    <m:accPr>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i</m:t>
                                          </m:r>
                                        </m:sub>
                                      </m:sSub>
                                    </m:e>
                                  </m:acc>
                                </m:e>
                              </m:ra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i</m:t>
                                      </m:r>
                                    </m:sub>
                                  </m:sSub>
                                </m:e>
                              </m:rad>
                              <m:r>
                                <w:rPr>
                                  <w:rFonts w:ascii="Cambria Math" w:hAnsi="Cambria Math"/>
                                </w:rPr>
                                <m:t>-</m:t>
                              </m:r>
                              <m:rad>
                                <m:radPr>
                                  <m:degHide m:val="1"/>
                                  <m:ctrlPr>
                                    <w:rPr>
                                      <w:rFonts w:ascii="Cambria Math" w:hAnsi="Cambria Math"/>
                                      <w:i/>
                                    </w:rPr>
                                  </m:ctrlPr>
                                </m:radPr>
                                <m:deg/>
                                <m:e>
                                  <m:acc>
                                    <m:accPr>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i</m:t>
                                          </m:r>
                                        </m:sub>
                                      </m:sSub>
                                    </m:e>
                                  </m:acc>
                                </m:e>
                              </m:rad>
                            </m:e>
                          </m:d>
                        </m:e>
                        <m:sup>
                          <m:r>
                            <w:rPr>
                              <w:rFonts w:ascii="Cambria Math" w:hAnsi="Cambria Math"/>
                            </w:rPr>
                            <m:t>2</m:t>
                          </m:r>
                        </m:sup>
                      </m:sSup>
                    </m:e>
                  </m:d>
                </m:e>
              </m:nary>
            </m:e>
          </m:nary>
        </m:oMath>
      </m:oMathPara>
    </w:p>
    <w:p w14:paraId="53F02B53" w14:textId="567BA9C4" w:rsidR="00F450EF" w:rsidRPr="00531ABF" w:rsidRDefault="00FD00A0" w:rsidP="002854B5">
      <w:pPr>
        <w:tabs>
          <w:tab w:val="center" w:pos="4536"/>
          <w:tab w:val="right" w:pos="9070"/>
        </w:tabs>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p>
                    <m:sSupPr>
                      <m:ctrlPr>
                        <w:rPr>
                          <w:rFonts w:ascii="Cambria Math" w:hAnsi="Cambria Math"/>
                          <w:i/>
                        </w:rPr>
                      </m:ctrlPr>
                    </m:sSupPr>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i</m:t>
                                  </m:r>
                                </m:sub>
                              </m:sSub>
                            </m:e>
                          </m:acc>
                        </m:e>
                      </m:d>
                    </m:e>
                    <m:sup>
                      <m:r>
                        <w:rPr>
                          <w:rFonts w:ascii="Cambria Math" w:hAnsi="Cambria Math"/>
                        </w:rPr>
                        <m:t>2</m:t>
                      </m:r>
                    </m:sup>
                  </m:sSup>
                </m:e>
              </m:nary>
            </m:e>
          </m:nary>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noobj</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p>
                    <m:sSupPr>
                      <m:ctrlPr>
                        <w:rPr>
                          <w:rFonts w:ascii="Cambria Math" w:hAnsi="Cambria Math"/>
                          <w:i/>
                        </w:rPr>
                      </m:ctrlPr>
                    </m:sSupPr>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noobj</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i</m:t>
                                  </m:r>
                                </m:sub>
                              </m:sSub>
                            </m:e>
                          </m:acc>
                        </m:e>
                      </m:d>
                    </m:e>
                    <m:sup>
                      <m:r>
                        <w:rPr>
                          <w:rFonts w:ascii="Cambria Math" w:hAnsi="Cambria Math"/>
                        </w:rPr>
                        <m:t>2</m:t>
                      </m:r>
                    </m:sup>
                  </m:sSup>
                </m:e>
              </m:nary>
            </m:e>
          </m:nary>
        </m:oMath>
      </m:oMathPara>
    </w:p>
    <w:tbl>
      <w:tblPr>
        <w:tblStyle w:val="Mkatabulky"/>
        <w:tblW w:w="0" w:type="auto"/>
        <w:jc w:val="right"/>
        <w:tblLook w:val="04A0" w:firstRow="1" w:lastRow="0" w:firstColumn="1" w:lastColumn="0" w:noHBand="0" w:noVBand="1"/>
      </w:tblPr>
      <w:tblGrid>
        <w:gridCol w:w="7650"/>
        <w:gridCol w:w="709"/>
      </w:tblGrid>
      <w:tr w:rsidR="00531ABF" w14:paraId="497C6D44" w14:textId="77777777" w:rsidTr="00FF1C6E">
        <w:trPr>
          <w:jc w:val="right"/>
        </w:trPr>
        <w:tc>
          <w:tcPr>
            <w:tcW w:w="7650" w:type="dxa"/>
            <w:tcBorders>
              <w:top w:val="nil"/>
              <w:left w:val="nil"/>
              <w:bottom w:val="nil"/>
              <w:right w:val="nil"/>
            </w:tcBorders>
            <w:vAlign w:val="center"/>
          </w:tcPr>
          <w:p w14:paraId="7D1607A6" w14:textId="3723FD95" w:rsidR="00531ABF" w:rsidRDefault="00531ABF" w:rsidP="00FF1C6E">
            <w:pPr>
              <w:tabs>
                <w:tab w:val="center" w:pos="4536"/>
                <w:tab w:val="right" w:pos="9070"/>
              </w:tabs>
              <w:jc w:val="center"/>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supHide m:val="1"/>
                        <m:ctrlPr>
                          <w:rPr>
                            <w:rFonts w:ascii="Cambria Math" w:hAnsi="Cambria Math"/>
                            <w:i/>
                          </w:rPr>
                        </m:ctrlPr>
                      </m:naryPr>
                      <m:sub>
                        <m:r>
                          <w:rPr>
                            <w:rFonts w:ascii="Cambria Math" w:hAnsi="Cambria Math"/>
                          </w:rPr>
                          <m:t>c∈classes</m:t>
                        </m:r>
                      </m:sub>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e>
                            </m:d>
                          </m:e>
                          <m:sup>
                            <m:r>
                              <w:rPr>
                                <w:rFonts w:ascii="Cambria Math" w:hAnsi="Cambria Math"/>
                              </w:rPr>
                              <m:t>2</m:t>
                            </m:r>
                          </m:sup>
                        </m:sSup>
                      </m:e>
                    </m:nary>
                  </m:e>
                </m:nary>
              </m:oMath>
            </m:oMathPara>
          </w:p>
        </w:tc>
        <w:tc>
          <w:tcPr>
            <w:tcW w:w="709" w:type="dxa"/>
            <w:tcBorders>
              <w:top w:val="nil"/>
              <w:left w:val="nil"/>
              <w:bottom w:val="nil"/>
              <w:right w:val="nil"/>
            </w:tcBorders>
            <w:vAlign w:val="center"/>
          </w:tcPr>
          <w:p w14:paraId="51306AC2" w14:textId="022EF000" w:rsidR="00531ABF" w:rsidRDefault="00531ABF" w:rsidP="00531ABF">
            <w:pPr>
              <w:tabs>
                <w:tab w:val="center" w:pos="4536"/>
                <w:tab w:val="right" w:pos="9070"/>
              </w:tabs>
              <w:jc w:val="right"/>
            </w:pPr>
            <w:r>
              <w:t>(</w:t>
            </w:r>
            <w:bookmarkStart w:id="561" w:name="rovnice_2_4"/>
            <w:r>
              <w:t>2.4</w:t>
            </w:r>
            <w:bookmarkEnd w:id="561"/>
            <w:r>
              <w:t>)</w:t>
            </w:r>
          </w:p>
        </w:tc>
      </w:tr>
    </w:tbl>
    <w:p w14:paraId="374BB5A0" w14:textId="218939C9" w:rsidR="00531ABF" w:rsidRPr="00F450EF" w:rsidRDefault="00886895" w:rsidP="002854B5">
      <w:pPr>
        <w:tabs>
          <w:tab w:val="center" w:pos="4536"/>
          <w:tab w:val="right" w:pos="9070"/>
        </w:tabs>
      </w:pPr>
      <w:r>
        <w:rPr>
          <w:noProof/>
          <w:lang w:eastAsia="cs-CZ"/>
        </w:rPr>
        <mc:AlternateContent>
          <mc:Choice Requires="wps">
            <w:drawing>
              <wp:anchor distT="45720" distB="45720" distL="114300" distR="114300" simplePos="0" relativeHeight="251663360" behindDoc="0" locked="0" layoutInCell="1" allowOverlap="1" wp14:anchorId="78866E95" wp14:editId="12FDC780">
                <wp:simplePos x="0" y="0"/>
                <wp:positionH relativeFrom="column">
                  <wp:posOffset>-24130</wp:posOffset>
                </wp:positionH>
                <wp:positionV relativeFrom="paragraph">
                  <wp:posOffset>-706755</wp:posOffset>
                </wp:positionV>
                <wp:extent cx="853440" cy="472440"/>
                <wp:effectExtent l="0" t="0" r="3810" b="3810"/>
                <wp:wrapNone/>
                <wp:docPr id="17175414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472440"/>
                        </a:xfrm>
                        <a:prstGeom prst="rect">
                          <a:avLst/>
                        </a:prstGeom>
                        <a:solidFill>
                          <a:srgbClr val="FFFFFF"/>
                        </a:solidFill>
                        <a:ln w="9525">
                          <a:noFill/>
                          <a:miter lim="800000"/>
                          <a:headEnd/>
                          <a:tailEnd/>
                        </a:ln>
                      </wps:spPr>
                      <wps:txbx>
                        <w:txbxContent>
                          <w:p w14:paraId="65375A11" w14:textId="58BE201D" w:rsidR="00FF4849" w:rsidRPr="00FF1C6E" w:rsidRDefault="00FF4849" w:rsidP="000C3B52">
                            <w:pPr>
                              <w:pStyle w:val="Textvtabulce"/>
                              <w:jc w:val="right"/>
                              <w:rPr>
                                <w:color w:val="984806" w:themeColor="accent6" w:themeShade="80"/>
                              </w:rPr>
                            </w:pPr>
                            <w:r w:rsidRPr="00FF1C6E">
                              <w:rPr>
                                <w:color w:val="984806" w:themeColor="accent6" w:themeShade="80"/>
                              </w:rPr>
                              <w:t>Ztráta klasifikace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66E95" id="_x0000_t202" coordsize="21600,21600" o:spt="202" path="m,l,21600r21600,l21600,xe">
                <v:stroke joinstyle="miter"/>
                <v:path gradientshapeok="t" o:connecttype="rect"/>
              </v:shapetype>
              <v:shape id="Textové pole 2" o:spid="_x0000_s1026" type="#_x0000_t202" style="position:absolute;left:0;text-align:left;margin-left:-1.9pt;margin-top:-55.65pt;width:67.2pt;height:37.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s8CAIAAPUDAAAOAAAAZHJzL2Uyb0RvYy54bWysk82O0zAQx+9IvIPlO01aWnY3arpauhQh&#10;LR/SwgM4jtNYOB4zdpuUp2fsZLsFbogcrHFm/PfMb8br26Ez7KjQa7Aln89yzpSVUGu7L/m3r7tX&#10;15z5IGwtDFhV8pPy/Hbz8sW6d4VaQAumVshIxPqidyVvQ3BFlnnZqk74GThlydkAdiLQFvdZjaIn&#10;9c5kizx/k/WAtUOQynv6ez86+SbpN42S4XPTeBWYKTnlFtKKaa3imm3WotijcK2WUxriH7LohLZ0&#10;6VnqXgTBDqj/kuq0RPDQhJmELoOm0VKlGqiaef5HNY+tcCrVQnC8O2Py/09Wfjo+ui/IwvAWBmpg&#10;KsK7B5DfPbOwbYXdqztE6Fslarp4HpFlvfPFdDSi9oWPIlX/EWpqsjgESEJDg12kQnUyUqcGnM7Q&#10;1RCYpJ/Xq9fLJXkkuZZXi2jHG0TxdNihD+8VdCwaJUfqaRIXxwcfxtCnkHiXB6PrnTYmbXBfbQ2y&#10;o6D+79I3qf8WZizrS36zWqySsoV4Po1GpwPNp9EdJZrHb5yYCOOdrVNIENqMNiVt7EQnAhnRhKEa&#10;KDBSqqA+ESeEcQ7p3ZDRAv7krKcZLLn/cRCoODMfLLG+mScyIW2Wq6sFYcJLT3XpEVaSVMkDZ6O5&#10;DWnQIwcLd9STRidez5lMudJsJeLTO4jDe7lPUc+vdfMLAAD//wMAUEsDBBQABgAIAAAAIQCzoY98&#10;3wAAAAsBAAAPAAAAZHJzL2Rvd25yZXYueG1sTI/BTsMwEETvSPyDtZW4oNYJgZSGOBUggXpt6Qds&#10;4m0SNV5Hsdukf49zgtNoNaOZt/l2Mp240uBaywriVQSCuLK65VrB8edr+QrCeWSNnWVScCMH2+L+&#10;LsdM25H3dD34WoQSdhkqaLzvMyld1ZBBt7I9cfBOdjDowznUUg84hnLTyacoSqXBlsNCgz19NlSd&#10;Dxej4LQbH182Y/ntj+v9c/qB7bq0N6UeFtP7GwhPk/8Lw4wf0KEITKW9sHaiU7BMArkPGsdxAmJO&#10;JFEKopytdAOyyOX/H4pfAAAA//8DAFBLAQItABQABgAIAAAAIQC2gziS/gAAAOEBAAATAAAAAAAA&#10;AAAAAAAAAAAAAABbQ29udGVudF9UeXBlc10ueG1sUEsBAi0AFAAGAAgAAAAhADj9If/WAAAAlAEA&#10;AAsAAAAAAAAAAAAAAAAALwEAAF9yZWxzLy5yZWxzUEsBAi0AFAAGAAgAAAAhAJkcmzwIAgAA9QMA&#10;AA4AAAAAAAAAAAAAAAAALgIAAGRycy9lMm9Eb2MueG1sUEsBAi0AFAAGAAgAAAAhALOhj3zfAAAA&#10;CwEAAA8AAAAAAAAAAAAAAAAAYgQAAGRycy9kb3ducmV2LnhtbFBLBQYAAAAABAAEAPMAAABuBQAA&#10;AAA=&#10;" stroked="f">
                <v:textbox>
                  <w:txbxContent>
                    <w:p w14:paraId="65375A11" w14:textId="58BE201D" w:rsidR="00FF4849" w:rsidRPr="00FF1C6E" w:rsidRDefault="00FF4849" w:rsidP="000C3B52">
                      <w:pPr>
                        <w:pStyle w:val="Textvtabulce"/>
                        <w:jc w:val="right"/>
                        <w:rPr>
                          <w:color w:val="984806" w:themeColor="accent6" w:themeShade="80"/>
                        </w:rPr>
                      </w:pPr>
                      <w:r w:rsidRPr="00FF1C6E">
                        <w:rPr>
                          <w:color w:val="984806" w:themeColor="accent6" w:themeShade="80"/>
                        </w:rPr>
                        <w:t>Ztráta klasifikace</w:t>
                      </w:r>
                    </w:p>
                  </w:txbxContent>
                </v:textbox>
              </v:shape>
            </w:pict>
          </mc:Fallback>
        </mc:AlternateContent>
      </w:r>
      <w:r>
        <w:rPr>
          <w:noProof/>
          <w:lang w:eastAsia="cs-CZ"/>
        </w:rPr>
        <mc:AlternateContent>
          <mc:Choice Requires="wps">
            <w:drawing>
              <wp:anchor distT="45720" distB="45720" distL="114300" distR="114300" simplePos="0" relativeHeight="251661312" behindDoc="0" locked="0" layoutInCell="1" allowOverlap="1" wp14:anchorId="0DBD88DB" wp14:editId="52B1B172">
                <wp:simplePos x="0" y="0"/>
                <wp:positionH relativeFrom="column">
                  <wp:posOffset>-275590</wp:posOffset>
                </wp:positionH>
                <wp:positionV relativeFrom="paragraph">
                  <wp:posOffset>-1423035</wp:posOffset>
                </wp:positionV>
                <wp:extent cx="1104900" cy="472440"/>
                <wp:effectExtent l="0" t="0" r="0" b="3810"/>
                <wp:wrapNone/>
                <wp:docPr id="5492077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72440"/>
                        </a:xfrm>
                        <a:prstGeom prst="rect">
                          <a:avLst/>
                        </a:prstGeom>
                        <a:solidFill>
                          <a:srgbClr val="FFFFFF"/>
                        </a:solidFill>
                        <a:ln w="9525">
                          <a:noFill/>
                          <a:miter lim="800000"/>
                          <a:headEnd/>
                          <a:tailEnd/>
                        </a:ln>
                      </wps:spPr>
                      <wps:txbx>
                        <w:txbxContent>
                          <w:p w14:paraId="04520436" w14:textId="0DA069CC" w:rsidR="00FF4849" w:rsidRPr="00FF1C6E" w:rsidRDefault="00FF4849" w:rsidP="000C3B52">
                            <w:pPr>
                              <w:pStyle w:val="Textvtabulce"/>
                              <w:jc w:val="right"/>
                              <w:rPr>
                                <w:color w:val="4F6228" w:themeColor="accent3" w:themeShade="80"/>
                              </w:rPr>
                            </w:pPr>
                            <w:r w:rsidRPr="00FF1C6E">
                              <w:rPr>
                                <w:color w:val="4F6228" w:themeColor="accent3" w:themeShade="80"/>
                              </w:rPr>
                              <w:t xml:space="preserve">Ztráta </w:t>
                            </w:r>
                            <w:del w:id="562" w:author="Ingr Jiri" w:date="2025-06-02T15:47:00Z" w16du:dateUtc="2025-06-02T13:47:00Z">
                              <w:r w:rsidRPr="00FF1C6E" w:rsidDel="007F52A3">
                                <w:rPr>
                                  <w:color w:val="4F6228" w:themeColor="accent3" w:themeShade="80"/>
                                </w:rPr>
                                <w:delText>důvěryhodnosti</w:delText>
                              </w:r>
                            </w:del>
                            <w:ins w:id="563" w:author="Ingr Jiri" w:date="2025-06-02T15:47:00Z" w16du:dateUtc="2025-06-02T13:47:00Z">
                              <w:r w:rsidR="007F52A3">
                                <w:rPr>
                                  <w:color w:val="4F6228" w:themeColor="accent3" w:themeShade="80"/>
                                </w:rPr>
                                <w:t>konfidence</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D88DB" id="_x0000_s1027" type="#_x0000_t202" style="position:absolute;left:0;text-align:left;margin-left:-21.7pt;margin-top:-112.05pt;width:87pt;height:37.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YgDgIAAP0DAAAOAAAAZHJzL2Uyb0RvYy54bWysk1Fv0zAQx9+R+A6W32nSqmVr1HQaHUVI&#10;YyANPoDjOI2F4zNnt8n49JydrKvGGyIPli9n/+/ud+fNzdAZdlLoNdiSz2c5Z8pKqLU9lPzH9/27&#10;a858ELYWBqwq+ZPy/Gb79s2md4VaQAumVshIxPqidyVvQ3BFlnnZqk74GThlydkAdiKQiYesRtGT&#10;emeyRZ6/z3rA2iFI5T39vRudfJv0m0bJ8LVpvArMlJxyC2nFtFZxzbYbURxQuFbLKQ3xD1l0QlsK&#10;epa6E0GwI+q/pDotETw0YSahy6BptFSpBqpmnr+q5rEVTqVaCI53Z0z+/8nKh9Oj+4YsDB9goAam&#10;Iry7B/nTMwu7VtiDukWEvlWipsDziCzrnS+mqxG1L3wUqfovUFOTxTFAEhoa7CIVqpOROjXg6Qxd&#10;DYHJGHKeL9c5uST5lleL5TJ1JRPF822HPnxS0LG4KTlSU5O6ON37ELMRxfORGMyD0fVeG5MMPFQ7&#10;g+wkaAD26UsFvDpmLOtLvl4tVknZQryfZqPTgQbU6K7k13n8xpGJND7aOh0JQptxT5kYO+GJREY2&#10;YagGpuuJXaRVQf1EvBDGeaT3Q5sW8DdnPc1iyf2vo0DFmflsifl6HqGwkIzl6mpBBl56qkuPsJKk&#10;Sh44G7e7kAY+4rBwS71pdML2ksmUMs1Yojm9hzjEl3Y69fJqt38AAAD//wMAUEsDBBQABgAIAAAA&#10;IQA/hF8u4QAAAA0BAAAPAAAAZHJzL2Rvd25yZXYueG1sTI9NboMwEEb3lXoHayJ1UyUG4kJDMVFb&#10;qVW2SXMAgx1AwWOEnUBu38mq3c3P0zdviu1se3Y1o+8cSohXETCDtdMdNhKOP1/LV2A+KNSqd2gk&#10;3IyHbfn4UKhcuwn35noIDaMQ9LmS0IYw5Jz7ujVW+ZUbDNLu5EarArVjw/WoJgq3PU+iKOVWdUgX&#10;WjWYz9bU58PFSjjtpueXzVR9h2O2F+mH6rLK3aR8Wszvb8CCmcMfDHd9UoeSnCp3Qe1ZL2Ep1oJQ&#10;KpJExMDuyDpKgVU0isUmA14W/P8X5S8AAAD//wMAUEsBAi0AFAAGAAgAAAAhALaDOJL+AAAA4QEA&#10;ABMAAAAAAAAAAAAAAAAAAAAAAFtDb250ZW50X1R5cGVzXS54bWxQSwECLQAUAAYACAAAACEAOP0h&#10;/9YAAACUAQAACwAAAAAAAAAAAAAAAAAvAQAAX3JlbHMvLnJlbHNQSwECLQAUAAYACAAAACEAQD8m&#10;IA4CAAD9AwAADgAAAAAAAAAAAAAAAAAuAgAAZHJzL2Uyb0RvYy54bWxQSwECLQAUAAYACAAAACEA&#10;P4RfLuEAAAANAQAADwAAAAAAAAAAAAAAAABoBAAAZHJzL2Rvd25yZXYueG1sUEsFBgAAAAAEAAQA&#10;8wAAAHYFAAAAAA==&#10;" stroked="f">
                <v:textbox>
                  <w:txbxContent>
                    <w:p w14:paraId="04520436" w14:textId="0DA069CC" w:rsidR="00FF4849" w:rsidRPr="00FF1C6E" w:rsidRDefault="00FF4849" w:rsidP="000C3B52">
                      <w:pPr>
                        <w:pStyle w:val="Textvtabulce"/>
                        <w:jc w:val="right"/>
                        <w:rPr>
                          <w:color w:val="4F6228" w:themeColor="accent3" w:themeShade="80"/>
                        </w:rPr>
                      </w:pPr>
                      <w:r w:rsidRPr="00FF1C6E">
                        <w:rPr>
                          <w:color w:val="4F6228" w:themeColor="accent3" w:themeShade="80"/>
                        </w:rPr>
                        <w:t xml:space="preserve">Ztráta </w:t>
                      </w:r>
                      <w:del w:id="564" w:author="Ingr Jiri" w:date="2025-06-02T15:47:00Z" w16du:dateUtc="2025-06-02T13:47:00Z">
                        <w:r w:rsidRPr="00FF1C6E" w:rsidDel="007F52A3">
                          <w:rPr>
                            <w:color w:val="4F6228" w:themeColor="accent3" w:themeShade="80"/>
                          </w:rPr>
                          <w:delText>důvěryhodnosti</w:delText>
                        </w:r>
                      </w:del>
                      <w:ins w:id="565" w:author="Ingr Jiri" w:date="2025-06-02T15:47:00Z" w16du:dateUtc="2025-06-02T13:47:00Z">
                        <w:r w:rsidR="007F52A3">
                          <w:rPr>
                            <w:color w:val="4F6228" w:themeColor="accent3" w:themeShade="80"/>
                          </w:rPr>
                          <w:t>konfidence</w:t>
                        </w:r>
                      </w:ins>
                    </w:p>
                  </w:txbxContent>
                </v:textbox>
              </v:shape>
            </w:pict>
          </mc:Fallback>
        </mc:AlternateContent>
      </w:r>
      <w:r>
        <w:rPr>
          <w:noProof/>
          <w:lang w:eastAsia="cs-CZ"/>
        </w:rPr>
        <mc:AlternateContent>
          <mc:Choice Requires="wps">
            <w:drawing>
              <wp:anchor distT="45720" distB="45720" distL="114300" distR="114300" simplePos="0" relativeHeight="251659264" behindDoc="0" locked="0" layoutInCell="1" allowOverlap="1" wp14:anchorId="5E9FC84F" wp14:editId="287A9DFA">
                <wp:simplePos x="0" y="0"/>
                <wp:positionH relativeFrom="column">
                  <wp:posOffset>-107950</wp:posOffset>
                </wp:positionH>
                <wp:positionV relativeFrom="paragraph">
                  <wp:posOffset>-2710815</wp:posOffset>
                </wp:positionV>
                <wp:extent cx="937260" cy="472440"/>
                <wp:effectExtent l="0" t="0" r="0" b="3810"/>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472440"/>
                        </a:xfrm>
                        <a:prstGeom prst="rect">
                          <a:avLst/>
                        </a:prstGeom>
                        <a:solidFill>
                          <a:srgbClr val="FFFFFF"/>
                        </a:solidFill>
                        <a:ln w="9525">
                          <a:noFill/>
                          <a:miter lim="800000"/>
                          <a:headEnd/>
                          <a:tailEnd/>
                        </a:ln>
                      </wps:spPr>
                      <wps:txbx>
                        <w:txbxContent>
                          <w:p w14:paraId="4F28A594" w14:textId="454C34C3" w:rsidR="00FF4849" w:rsidRPr="00FF1C6E" w:rsidRDefault="00FF4849" w:rsidP="000C3B52">
                            <w:pPr>
                              <w:pStyle w:val="Textvtabulce"/>
                              <w:jc w:val="right"/>
                              <w:rPr>
                                <w:color w:val="17365D" w:themeColor="text2" w:themeShade="BF"/>
                              </w:rPr>
                            </w:pPr>
                            <w:r w:rsidRPr="00FF1C6E">
                              <w:rPr>
                                <w:color w:val="17365D" w:themeColor="text2" w:themeShade="BF"/>
                              </w:rPr>
                              <w:t xml:space="preserve">Ztráta </w:t>
                            </w:r>
                            <w:r>
                              <w:rPr>
                                <w:color w:val="17365D" w:themeColor="text2" w:themeShade="BF"/>
                              </w:rPr>
                              <w:t>lokalizace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FC84F" id="_x0000_s1028" type="#_x0000_t202" style="position:absolute;left:0;text-align:left;margin-left:-8.5pt;margin-top:-213.45pt;width:73.8pt;height:37.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JeDwIAAPwDAAAOAAAAZHJzL2Uyb0RvYy54bWysU9tu2zAMfR+wfxD0vjjxkqY14hRdugwD&#10;ugvQ7QNkWY6FyaJGKbGzry8lp2nQvQ3TgyCK5NHhIbW6HTrDDgq9Blvy2WTKmbISam13Jf/5Y/vu&#10;mjMfhK2FAatKflSe367fvln1rlA5tGBqhYxArC96V/I2BFdkmZet6oSfgFOWnA1gJwKZuMtqFD2h&#10;dybLp9OrrAesHYJU3tPt/ejk64TfNEqGb03jVWCm5MQtpB3TXsU9W69EsUPhWi1PNMQ/sOiEtvTo&#10;GepeBMH2qP+C6rRE8NCEiYQug6bRUqUaqJrZ9FU1j61wKtVC4nh3lsn/P1j59fDoviMLwwcYqIGp&#10;CO8eQP7yzMKmFXan7hChb5Wo6eFZlCzrnS9OqVFqX/gIUvVfoKYmi32ABDQ02EVVqE5G6NSA41l0&#10;NQQm6fLm/TK/Io8k13yZz+epKZkonpMd+vBJQcfioeRIPU3g4vDgQyQjiueQ+JYHo+utNiYZuKs2&#10;BtlBUP+3aSX+r8KMZT0xWeSLhGwh5qfR6HSg+TS6K/n1NK5xYqIYH22dQoLQZjwTE2NP6kRBRmnC&#10;UA1M1yXPY24Uq4L6SHIhjONI34cOLeAfznoaxZL733uBijPz2ZLkN7MoCgvJmC+WORl46akuPcJK&#10;gip54Gw8bkKa9yiHhTtqTaOTbC9MTpRpxJKap+8QZ/jSTlEvn3b9BAAA//8DAFBLAwQUAAYACAAA&#10;ACEAYKbQseEAAAANAQAADwAAAGRycy9kb3ducmV2LnhtbEyPQU+DQBCF7yb+h82YeDHtUlrAIkuj&#10;Jhqvrf0BA7sFIjtL2G2h/97pSW8z817efK/YzbYXFzP6zpGC1TICYah2uqNGwfH7Y/EMwgckjb0j&#10;o+BqPOzK+7sCc+0m2pvLITSCQ8jnqKANYcil9HVrLPqlGwyxdnKjxcDr2Eg94sThtpdxFKXSYkf8&#10;ocXBvLem/jmcrYLT1/SUbKfqMxyz/SZ9wy6r3FWpx4f59QVEMHP4M8MNn9GhZKbKnUl70StYrDLu&#10;EnjYxOkWxM2yjlIQFZ/WSZyALAv5v0X5CwAA//8DAFBLAQItABQABgAIAAAAIQC2gziS/gAAAOEB&#10;AAATAAAAAAAAAAAAAAAAAAAAAABbQ29udGVudF9UeXBlc10ueG1sUEsBAi0AFAAGAAgAAAAhADj9&#10;If/WAAAAlAEAAAsAAAAAAAAAAAAAAAAALwEAAF9yZWxzLy5yZWxzUEsBAi0AFAAGAAgAAAAhAB1T&#10;kl4PAgAA/AMAAA4AAAAAAAAAAAAAAAAALgIAAGRycy9lMm9Eb2MueG1sUEsBAi0AFAAGAAgAAAAh&#10;AGCm0LHhAAAADQEAAA8AAAAAAAAAAAAAAAAAaQQAAGRycy9kb3ducmV2LnhtbFBLBQYAAAAABAAE&#10;APMAAAB3BQAAAAA=&#10;" stroked="f">
                <v:textbox>
                  <w:txbxContent>
                    <w:p w14:paraId="4F28A594" w14:textId="454C34C3" w:rsidR="00FF4849" w:rsidRPr="00FF1C6E" w:rsidRDefault="00FF4849" w:rsidP="000C3B52">
                      <w:pPr>
                        <w:pStyle w:val="Textvtabulce"/>
                        <w:jc w:val="right"/>
                        <w:rPr>
                          <w:color w:val="17365D" w:themeColor="text2" w:themeShade="BF"/>
                        </w:rPr>
                      </w:pPr>
                      <w:r w:rsidRPr="00FF1C6E">
                        <w:rPr>
                          <w:color w:val="17365D" w:themeColor="text2" w:themeShade="BF"/>
                        </w:rPr>
                        <w:t xml:space="preserve">Ztráta </w:t>
                      </w:r>
                      <w:r>
                        <w:rPr>
                          <w:color w:val="17365D" w:themeColor="text2" w:themeShade="BF"/>
                        </w:rPr>
                        <w:t>lokalizace</w:t>
                      </w:r>
                    </w:p>
                  </w:txbxContent>
                </v:textbox>
              </v:shape>
            </w:pict>
          </mc:Fallback>
        </mc:AlternateContent>
      </w:r>
      <w:r>
        <w:rPr>
          <w:noProof/>
          <w:lang w:eastAsia="cs-CZ"/>
        </w:rPr>
        <mc:AlternateContent>
          <mc:Choice Requires="wps">
            <w:drawing>
              <wp:anchor distT="0" distB="0" distL="114300" distR="114300" simplePos="0" relativeHeight="251668480" behindDoc="0" locked="0" layoutInCell="1" allowOverlap="1" wp14:anchorId="47C2CE33" wp14:editId="71A23F07">
                <wp:simplePos x="0" y="0"/>
                <wp:positionH relativeFrom="column">
                  <wp:posOffset>859790</wp:posOffset>
                </wp:positionH>
                <wp:positionV relativeFrom="paragraph">
                  <wp:posOffset>-1468755</wp:posOffset>
                </wp:positionV>
                <wp:extent cx="144780" cy="594360"/>
                <wp:effectExtent l="0" t="0" r="26670" b="15240"/>
                <wp:wrapNone/>
                <wp:docPr id="2086253020" name="Levá složená závorka 2"/>
                <wp:cNvGraphicFramePr/>
                <a:graphic xmlns:a="http://schemas.openxmlformats.org/drawingml/2006/main">
                  <a:graphicData uri="http://schemas.microsoft.com/office/word/2010/wordprocessingShape">
                    <wps:wsp>
                      <wps:cNvSpPr/>
                      <wps:spPr>
                        <a:xfrm>
                          <a:off x="0" y="0"/>
                          <a:ext cx="144780" cy="594360"/>
                        </a:xfrm>
                        <a:prstGeom prst="leftBrace">
                          <a:avLst>
                            <a:gd name="adj1" fmla="val 8333"/>
                            <a:gd name="adj2" fmla="val 48626"/>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4EBE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vá složená závorka 2" o:spid="_x0000_s1026" type="#_x0000_t87" style="position:absolute;margin-left:67.7pt;margin-top:-115.65pt;width:11.4pt;height:4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h7mmgIAALYFAAAOAAAAZHJzL2Uyb0RvYy54bWysVNtOGzEQfa/Uf7D8XnZzJURsUAqiqkQh&#10;KlQ8G69NtrI9ru1kE76+Y+8lKUWVWjUPm7HncmaOZ+b8YqcV2QrnKzAFHZzklAjDoazMc0G/PVx/&#10;mFHiAzMlU2BEQffC04vF+3fntZ2LIaxBlcIRDGL8vLYFXYdg51nm+Vpo5k/ACoNKCU6zgEf3nJWO&#10;1Rhdq2yY59OsBldaB1x4j7dXjZIuUnwpBQ93UnoRiCoo5hbS16XvU/xmi3M2f3bMrivepsH+IQvN&#10;KoOgfagrFhjZuOq3ULriDjzIcMJBZyBlxUWqAasZ5K+quV8zK1ItSI63PU3+/4Xlt9t7u3JIQ239&#10;3KMYq9hJp+M/5kd2iax9T5bYBcLxcjAen86QUo6qydl4NE1kZgdn63z4JECTKBRUCRk+OsZjQWzO&#10;tjc+JMJKYpjGzmDl9wElUivkf8sUmY1Go/Z5jkyGxybj2XQ4jTaI2gZEqcON0ZUhNaZ6lk/yBOtB&#10;VeV1pVRUpiYTl8oRxMMEOBcmjJKd2ugvUDb3kxx/LUrvkjCPoiGuMnh5YDFJYa9Ek8dXIUlVRt6a&#10;RGKDv8YetCjKoHV0k5hp79hW8CfH1j66itT8f+PceyRkMKF31pUB91baYdelLBv7joGm7kjBE5T7&#10;lSMOmtHzll9X2A83zIcVc/jW2EK4P8IdfqQCfC1oJUrW4F7euo/2OAKopaTG2S2o/7FhTlCiPhsc&#10;jjPszTjs6TCenA7x4I41T8cas9GXgO+P3YfZJTHaB9WJ0oF+xDWzjKioYoYjdkF5cN3hMjQ7BRcV&#10;F8tlMsMBtyzcmHvLu1ePrfmwe2TOtkMRcJpuoZvztoubhj7YxvcwsNwEkFWIygOv7QGXA0q/bJ/j&#10;c7I6rNvFTwAAAP//AwBQSwMEFAAGAAgAAAAhAFT/0EHfAAAADQEAAA8AAABkcnMvZG93bnJldi54&#10;bWxMj01PwzAMhu9I/IfISNy29GNjU2k6ISTKFca4Z41JKxqnarKt9NfjneD42o9ePy53k+vFGcfQ&#10;eVKQLhMQSI03HVkFh4+XxRZEiJqM7j2hgh8MsKtub0pdGH+hdzzvoxVcQqHQCtoYh0LK0LTodFj6&#10;AYl3X350OnIcrTSjvnC562WWJA/S6Y74QqsHfG6x+d6fnIK6cXWyml/1G336Ohzs3Ng4K3V/Nz09&#10;gog4xT8YrvqsDhU7Hf2JTBA953y9YlTBIsvTHMQVWW8zEEcepflmA7Iq5f8vql8AAAD//wMAUEsB&#10;Ai0AFAAGAAgAAAAhALaDOJL+AAAA4QEAABMAAAAAAAAAAAAAAAAAAAAAAFtDb250ZW50X1R5cGVz&#10;XS54bWxQSwECLQAUAAYACAAAACEAOP0h/9YAAACUAQAACwAAAAAAAAAAAAAAAAAvAQAAX3JlbHMv&#10;LnJlbHNQSwECLQAUAAYACAAAACEAPZIe5poCAAC2BQAADgAAAAAAAAAAAAAAAAAuAgAAZHJzL2Uy&#10;b0RvYy54bWxQSwECLQAUAAYACAAAACEAVP/QQd8AAAANAQAADwAAAAAAAAAAAAAAAAD0BAAAZHJz&#10;L2Rvd25yZXYueG1sUEsFBgAAAAAEAAQA8wAAAAAGAAAAAA==&#10;" adj="438,10503" strokecolor="#4e6128 [1606]" strokeweight="1.5pt"/>
            </w:pict>
          </mc:Fallback>
        </mc:AlternateContent>
      </w:r>
      <w:r>
        <w:rPr>
          <w:noProof/>
          <w:lang w:eastAsia="cs-CZ"/>
        </w:rPr>
        <mc:AlternateContent>
          <mc:Choice Requires="wps">
            <w:drawing>
              <wp:anchor distT="0" distB="0" distL="114300" distR="114300" simplePos="0" relativeHeight="251666432" behindDoc="0" locked="0" layoutInCell="1" allowOverlap="1" wp14:anchorId="0C5799FA" wp14:editId="472C977D">
                <wp:simplePos x="0" y="0"/>
                <wp:positionH relativeFrom="column">
                  <wp:posOffset>859790</wp:posOffset>
                </wp:positionH>
                <wp:positionV relativeFrom="paragraph">
                  <wp:posOffset>-744855</wp:posOffset>
                </wp:positionV>
                <wp:extent cx="144780" cy="624840"/>
                <wp:effectExtent l="0" t="0" r="26670" b="22860"/>
                <wp:wrapNone/>
                <wp:docPr id="1136442076" name="Levá složená závorka 2"/>
                <wp:cNvGraphicFramePr/>
                <a:graphic xmlns:a="http://schemas.openxmlformats.org/drawingml/2006/main">
                  <a:graphicData uri="http://schemas.microsoft.com/office/word/2010/wordprocessingShape">
                    <wps:wsp>
                      <wps:cNvSpPr/>
                      <wps:spPr>
                        <a:xfrm>
                          <a:off x="0" y="0"/>
                          <a:ext cx="144780" cy="624840"/>
                        </a:xfrm>
                        <a:prstGeom prst="leftBrace">
                          <a:avLst>
                            <a:gd name="adj1" fmla="val 8333"/>
                            <a:gd name="adj2" fmla="val 42216"/>
                          </a:avLst>
                        </a:prstGeom>
                        <a:ln w="1905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533CD" id="Levá složená závorka 2" o:spid="_x0000_s1026" type="#_x0000_t87" style="position:absolute;margin-left:67.7pt;margin-top:-58.65pt;width:11.4pt;height:4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RmgIAALYFAAAOAAAAZHJzL2Uyb0RvYy54bWysVNtOGzEQfa/Uf7D8XnazhBAiNigFUVWi&#10;EBUqno3XJlvZHtd2sglf37H3kpSiSq2ah83YczkzxzNzfrHVimyE8zWYko6OckqE4VDV5rmk3x6u&#10;P0wp8YGZiikwoqQ74enF/P2788bORAErUJVwBIMYP2tsSVch2FmWeb4SmvkjsMKgUoLTLODRPWeV&#10;Yw1G1yor8nySNeAq64AL7/H2qlXSeYovpeDhTkovAlElxdxC+rr0fYrfbH7OZs+O2VXNuzTYP2Sh&#10;WW0QdAh1xQIja1f/FkrX3IEHGY446AykrLlINWA1o/xVNfcrZkWqBcnxdqDJ/7+w/HZzb5cOaWis&#10;n3kUYxVb6XT8x/zINpG1G8gS20A4Xo7G49MpUspRNSnG03EiM9s7W+fDJwGaRKGkSsjw0TEeC2Iz&#10;trnxIRFWEcM0dgarvo8okVoh/xumyPT4+Lh7ngOT4tBkXBSjSbRB1C4gSj1ujK4MaTDVs/wkT7Ae&#10;VF1d10pFZWoycakcQTxMgHNhwiTZqbX+AlV7f5Ljr0MZXBLmQTTEVQYv9ywmKeyUaPP4KiSpq8hb&#10;m0hs8NfYow5FGbSObhIzHRy7Cv7k2NlHV5Ga/2+cB4+EDCYMzro24N5KO2z7lGVr3zPQ1h0peIJq&#10;t3TEQTt63vLrGvvhhvmwZA7fGlsI90e4w49UgK8FnUTJCtzLW/fRHkcAtZQ0OLsl9T/WzAlK1GeD&#10;w3GGvRmHPR3GJ6cFHtyh5ulQY9b6EvD9sfswuyRG+6B6UTrQj7hmFhEVVcxwxC4pD64/XIZ2p+Ci&#10;4mKxSGY44JaFG3Nvef/qsTUfto/M2W4oAk7TLfRz3nVx29B72/geBhbrALIOUbnntTvgckDpl+1z&#10;eE5W+3U7/wkAAP//AwBQSwMEFAAGAAgAAAAhACt6ybrhAAAADAEAAA8AAABkcnMvZG93bnJldi54&#10;bWxMj8FOwzAMhu9IvENkJG5b0pZBW5pOCAlVmsaBgdCOWWPaisapmmzr3p70NI6//en352I9mZ6d&#10;cHSdJQnRUgBDqq3uqJHw9fm2SIE5r0ir3hJKuKCDdXl7U6hc2zN94GnnGxZKyOVKQuv9kHPu6haN&#10;cks7IIXdjx2N8iGODdejOody0/NYiEduVEfhQqsGfG2x/t0djYQqE99xNUzZ9lJt9ol1YrN/F1Le&#10;300vz8A8Tv4Kw6wf1KEMTgd7JO1YH3KyegiohEUUPSXAZmSVxsAO8yjNgJcF//9E+QcAAP//AwBQ&#10;SwECLQAUAAYACAAAACEAtoM4kv4AAADhAQAAEwAAAAAAAAAAAAAAAAAAAAAAW0NvbnRlbnRfVHlw&#10;ZXNdLnhtbFBLAQItABQABgAIAAAAIQA4/SH/1gAAAJQBAAALAAAAAAAAAAAAAAAAAC8BAABfcmVs&#10;cy8ucmVsc1BLAQItABQABgAIAAAAIQB/+ezRmgIAALYFAAAOAAAAAAAAAAAAAAAAAC4CAABkcnMv&#10;ZTJvRG9jLnhtbFBLAQItABQABgAIAAAAIQAresm64QAAAAwBAAAPAAAAAAAAAAAAAAAAAPQEAABk&#10;cnMvZG93bnJldi54bWxQSwUGAAAAAAQABADzAAAAAgYAAAAA&#10;" adj="417,9119" strokecolor="#974706 [1609]" strokeweight="1.5pt"/>
            </w:pict>
          </mc:Fallback>
        </mc:AlternateContent>
      </w:r>
      <w:r>
        <w:rPr>
          <w:noProof/>
          <w:lang w:eastAsia="cs-CZ"/>
        </w:rPr>
        <mc:AlternateContent>
          <mc:Choice Requires="wps">
            <w:drawing>
              <wp:anchor distT="0" distB="0" distL="114300" distR="114300" simplePos="0" relativeHeight="251664384" behindDoc="0" locked="0" layoutInCell="1" allowOverlap="1" wp14:anchorId="49DFD608" wp14:editId="01C435E6">
                <wp:simplePos x="0" y="0"/>
                <wp:positionH relativeFrom="column">
                  <wp:posOffset>859790</wp:posOffset>
                </wp:positionH>
                <wp:positionV relativeFrom="paragraph">
                  <wp:posOffset>-3076575</wp:posOffset>
                </wp:positionV>
                <wp:extent cx="144780" cy="1432560"/>
                <wp:effectExtent l="0" t="0" r="26670" b="15240"/>
                <wp:wrapNone/>
                <wp:docPr id="299157174" name="Levá složená závorka 2"/>
                <wp:cNvGraphicFramePr/>
                <a:graphic xmlns:a="http://schemas.openxmlformats.org/drawingml/2006/main">
                  <a:graphicData uri="http://schemas.microsoft.com/office/word/2010/wordprocessingShape">
                    <wps:wsp>
                      <wps:cNvSpPr/>
                      <wps:spPr>
                        <a:xfrm>
                          <a:off x="0" y="0"/>
                          <a:ext cx="144780" cy="1432560"/>
                        </a:xfrm>
                        <a:prstGeom prst="leftBrace">
                          <a:avLst>
                            <a:gd name="adj1" fmla="val 8333"/>
                            <a:gd name="adj2" fmla="val 42216"/>
                          </a:avLst>
                        </a:prstGeom>
                        <a:ln w="19050">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B77EB" id="Levá složená závorka 2" o:spid="_x0000_s1026" type="#_x0000_t87" style="position:absolute;margin-left:67.7pt;margin-top:-242.25pt;width:11.4pt;height:1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DcWmgIAALMFAAAOAAAAZHJzL2Uyb0RvYy54bWysVFlvEzEQfkfiP1h+p3sk6RF1U4VWRUil&#10;rWhRn12v3SyyPcZ2sgm/nrH3SIAKCcTL7ozn/uY4v9hqRTbC+QZMRYujnBJhONSNeanol8frd6eU&#10;+MBMzRQYUdGd8PRi8fbNeWvnooQVqFo4gk6Mn7e2oqsQ7DzLPF8JzfwRWGFQKMFpFpB1L1ntWIve&#10;tcrKPD/OWnC1dcCF9/h61QnpIvmXUvBwJ6UXgaiKYm4hfV36Psdvtjhn8xfH7KrhfRrsH7LQrDEY&#10;dHR1xQIja9f85ko33IEHGY446AykbLhINWA1Rf5LNQ8rZkWqBcHxdoTJ/z+3/HbzYO8dwtBaP/dI&#10;xiq20un4x/zINoG1G8ES20A4PhbT6ckpQspRVEwn5ew4oZntra3z4YMATSJRUSVkeO8YjxWxOdvc&#10;+JAQq4lhGkeD1V8LSqRW2IANU+R0Mpn0/TlQKQ9VpmVZHEcdjNo7RGqIG70rQ1rM7yyf5SmsB9XU&#10;141SUZimTFwqRzBeRcO2TDpqrT9B3b2dzPJ8qGtUT/EOPGFMZfBxD2Giwk6JLofPQpKmjqB1ScTp&#10;3sdlnAsTir4OZVA7mknMcjTss/+TYa8fTUWa/L8xHi1SZDBhNNaNAfda2mE7pCw7/QGBru4IwTPU&#10;u3tHHHR75y2/bnAWbpgP98xhn3F+8HiEO/xIBdgp6ClKVuC+v/Ye9XH+UUpJi4tbUf9tzZygRH00&#10;uBlnOJhx0xMznZ2UyLhDyfOhxKz1JWDvcfIwu0RG/aAGUjrQT3hjljEqipjhGLuiPLiBuQzdQcEr&#10;xcVymdRwuy0LN+bB8qHrcSwft0/M2X4hAq7SLQxL3k9wN8x73dgPA8t1ANmEKNzj2jN4GZD66fQc&#10;8klrf2sXPwAAAP//AwBQSwMEFAAGAAgAAAAhAFFI1VThAAAADQEAAA8AAABkcnMvZG93bnJldi54&#10;bWxMj8FOwzAMhu9IvENkJG5bStaiUppOCMEOXNAGE3DLGtNWJE5Jsq28PdkJjr/96ffnejlZww7o&#10;w+BIwtU8A4bUOj1QJ+H15XFWAgtRkVbGEUr4wQDL5vysVpV2R1rjYRM7lkooVEpCH+NYcR7aHq0K&#10;czcipd2n81bFFH3HtVfHVG4NF1l2za0aKF3o1Yj3PbZfm72VQKLdbt/N8yI++W//YVG8PaxWUl5e&#10;THe3wCJO8Q+Gk35ShyY57dyedGAm5UWRJ1TCLC/zAtgJKUoBbJdGoihvgDc1//9F8wsAAP//AwBQ&#10;SwECLQAUAAYACAAAACEAtoM4kv4AAADhAQAAEwAAAAAAAAAAAAAAAAAAAAAAW0NvbnRlbnRfVHlw&#10;ZXNdLnhtbFBLAQItABQABgAIAAAAIQA4/SH/1gAAAJQBAAALAAAAAAAAAAAAAAAAAC8BAABfcmVs&#10;cy8ucmVsc1BLAQItABQABgAIAAAAIQDR5DcWmgIAALMFAAAOAAAAAAAAAAAAAAAAAC4CAABkcnMv&#10;ZTJvRG9jLnhtbFBLAQItABQABgAIAAAAIQBRSNVU4QAAAA0BAAAPAAAAAAAAAAAAAAAAAPQEAABk&#10;cnMvZG93bnJldi54bWxQSwUGAAAAAAQABADzAAAAAgYAAAAA&#10;" adj="182,9119" strokecolor="#17365d [2415]" strokeweight="1.5pt"/>
            </w:pict>
          </mc:Fallback>
        </mc:AlternateContent>
      </w:r>
    </w:p>
    <w:p w14:paraId="5FB783BA" w14:textId="0F1684F1" w:rsidR="000F00A2" w:rsidRDefault="000F00A2" w:rsidP="003C6363">
      <w:r>
        <w:t xml:space="preserve">Od YOLOv2 je přidána metoda kotvových boxů. </w:t>
      </w:r>
      <w:r w:rsidRPr="00531ABF">
        <w:t>Od YOLOv5 je použita metoda dynamických kotvových boxů, kdy si model vytváří rozměry předdefinovaných boxů v průběhu tréninku jako nejpravděpodobnější tvary objektů vyskytujících se v</w:t>
      </w:r>
      <w:r w:rsidR="00202863" w:rsidRPr="00531ABF">
        <w:t> </w:t>
      </w:r>
      <w:r w:rsidRPr="00531ABF">
        <w:t>datasetu</w:t>
      </w:r>
      <w:r w:rsidR="00202863" w:rsidRPr="00531ABF">
        <w:t xml:space="preserve"> </w:t>
      </w:r>
      <w:r w:rsidR="00531ABF" w:rsidRPr="00531ABF">
        <w:fldChar w:fldCharType="begin"/>
      </w:r>
      <w:r w:rsidR="0044284B">
        <w:instrText xml:space="preserve"> ADDIN EN.CITE &lt;EndNote&gt;&lt;Cite&gt;&lt;Author&gt;Tai&lt;/Author&gt;&lt;Year&gt;2023&lt;/Year&gt;&lt;RecNum&gt;24&lt;/RecNum&gt;&lt;DisplayText&gt;[25]&lt;/DisplayText&gt;&lt;record&gt;&lt;rec-number&gt;24&lt;/rec-number&gt;&lt;foreign-keys&gt;&lt;key app="EN" db-id="epv0etvs2pfr99e5xxpv5027xe05stzr22vd" timestamp="1738674542"&gt;24&lt;/key&gt;&lt;/foreign-keys&gt;&lt;ref-type name="Journal Article"&gt;17&lt;/ref-type&gt;&lt;contributors&gt;&lt;authors&gt;&lt;author&gt;Tai, Weipeng&lt;/author&gt;&lt;author&gt;Wang, Zhenzhen&lt;/author&gt;&lt;author&gt;Li, Wei&lt;/author&gt;&lt;author&gt;Cheng, Jianfei&lt;/author&gt;&lt;author&gt;Hong, Xudong&lt;/author&gt;&lt;/authors&gt;&lt;/contributors&gt;&lt;titles&gt;&lt;title&gt;DAAM-YOLOV5: A Helmet Detection Algorithm Combined with Dynamic Anchor Box and Attention Mechanism&lt;/title&gt;&lt;secondary-title&gt;Electronics&lt;/secondary-title&gt;&lt;/titles&gt;&lt;periodical&gt;&lt;full-title&gt;Electronics&lt;/full-title&gt;&lt;/periodical&gt;&lt;volume&gt;&lt;style face="normal" font="default" charset="238" size="100%"&gt;12&lt;/style&gt;&lt;/volume&gt;&lt;number&gt;&lt;style face="normal" font="default" charset="238" size="100%"&gt;9&lt;/style&gt;&lt;/number&gt;&lt;dates&gt;&lt;year&gt;&lt;style face="normal" font="default" charset="238" size="100%"&gt;2023&lt;/style&gt;&lt;/year&gt;&lt;/dates&gt;&lt;urls&gt;&lt;/urls&gt;&lt;custom7&gt;2094&lt;/custom7&gt;&lt;electronic-resource-num&gt;10.3390/electronics12092094&lt;/electronic-resource-num&gt;&lt;/record&gt;&lt;/Cite&gt;&lt;/EndNote&gt;</w:instrText>
      </w:r>
      <w:r w:rsidR="00531ABF" w:rsidRPr="00531ABF">
        <w:fldChar w:fldCharType="separate"/>
      </w:r>
      <w:r w:rsidR="0044284B">
        <w:rPr>
          <w:noProof/>
        </w:rPr>
        <w:t>[25]</w:t>
      </w:r>
      <w:r w:rsidR="00531ABF" w:rsidRPr="00531ABF">
        <w:fldChar w:fldCharType="end"/>
      </w:r>
      <w:r w:rsidR="00202863" w:rsidRPr="00531ABF">
        <w:t>.</w:t>
      </w:r>
      <w:r w:rsidRPr="00531ABF">
        <w:t xml:space="preserve"> Důležitou změnou byla</w:t>
      </w:r>
      <w:r>
        <w:t xml:space="preserve"> t</w:t>
      </w:r>
      <w:r w:rsidR="00B27554">
        <w:t>aké implementace konceptu Feature Pyramid Networks (FPN)</w:t>
      </w:r>
      <w:r>
        <w:t xml:space="preserve"> ve verzi YOLOv3</w:t>
      </w:r>
      <w:r w:rsidR="003C6363">
        <w:t xml:space="preserve"> </w:t>
      </w:r>
      <w:r w:rsidR="003C6363">
        <w:fldChar w:fldCharType="begin"/>
      </w:r>
      <w:r w:rsidR="004E4571">
        <w:instrText xml:space="preserve"> ADDIN EN.CITE &lt;EndNote&gt;&lt;Cite&gt;&lt;Author&gt;Kaur&lt;/Author&gt;&lt;Year&gt;2024&lt;/Year&gt;&lt;RecNum&gt;23&lt;/RecNum&gt;&lt;DisplayText&gt;[16]&lt;/DisplayText&gt;&lt;record&gt;&lt;rec-number&gt;23&lt;/rec-number&gt;&lt;foreign-keys&gt;&lt;key app="EN" db-id="epv0etvs2pfr99e5xxpv5027xe05stzr22vd" timestamp="1738674248"&gt;23&lt;/key&gt;&lt;/foreign-keys&gt;&lt;ref-type name="Conference Paper"&gt;47&lt;/ref-type&gt;&lt;contributors&gt;&lt;authors&gt;&lt;author&gt;Kaur, Sumandeep&lt;/author&gt;&lt;author&gt;Kaur, Lakhwinder&lt;/author&gt;&lt;author&gt;Lal, Madan&lt;/author&gt;&lt;/authors&gt;&lt;/contributors&gt;&lt;titles&gt;&lt;title&gt;A Review: YOLO and Its Advancements&lt;/title&gt;&lt;secondary-title&gt;6th International Conference on Recent Innovations in Computing, ICRIC 2023&lt;/secondary-title&gt;&lt;/titles&gt;&lt;pages&gt; 577 - 592&lt;/pages&gt;&lt;volume&gt;1195 LNEE&lt;/volume&gt;&lt;dates&gt;&lt;year&gt;&lt;style face="normal" font="default" size="100%"&gt;202&lt;/style&gt;&lt;style face="normal" font="default" charset="238" size="100%"&gt;4&lt;/style&gt;&lt;/year&gt;&lt;/dates&gt;&lt;pub-location&gt;Jammu, Indie&lt;/pub-location&gt;&lt;publisher&gt;Lecture Notes in Electrical Engineering&lt;/publisher&gt;&lt;urls&gt;&lt;/urls&gt;&lt;/record&gt;&lt;/Cite&gt;&lt;/EndNote&gt;</w:instrText>
      </w:r>
      <w:r w:rsidR="003C6363">
        <w:fldChar w:fldCharType="separate"/>
      </w:r>
      <w:r w:rsidR="004E4571">
        <w:rPr>
          <w:noProof/>
        </w:rPr>
        <w:t>[16]</w:t>
      </w:r>
      <w:r w:rsidR="003C6363">
        <w:fldChar w:fldCharType="end"/>
      </w:r>
      <w:r>
        <w:t>.</w:t>
      </w:r>
    </w:p>
    <w:p w14:paraId="32195724" w14:textId="77777777" w:rsidR="00027E59" w:rsidRDefault="00027E59" w:rsidP="00027E59">
      <w:pPr>
        <w:pStyle w:val="Nzev"/>
        <w:spacing w:after="0"/>
      </w:pPr>
      <w:r>
        <w:t>Feature pyramid networks (FPN)</w:t>
      </w:r>
    </w:p>
    <w:p w14:paraId="1130CFBB" w14:textId="59F39F0C" w:rsidR="00027E59" w:rsidRDefault="00027E59" w:rsidP="00B67130">
      <w:r w:rsidRPr="002550EB">
        <w:t xml:space="preserve">FPN </w:t>
      </w:r>
      <w:r>
        <w:t>slouží jako metoda pro detekci objektů různých rozlišení skládající se ze dvou částí</w:t>
      </w:r>
      <w:r w:rsidR="00A44CD8">
        <w:t xml:space="preserve"> – </w:t>
      </w:r>
      <w:r>
        <w:t xml:space="preserve">bottom-up a top-down cesty. Bottom-up cesta je standardní CNN, která vytvoří vrstvy různého rozlišení (např. C2, C3, C4, C5), kde se zvyšující se vrstvou klesá prostorové rozlišení, ale zvyšuje se </w:t>
      </w:r>
      <w:r w:rsidR="005C5BC5">
        <w:t>sémantická hodnota</w:t>
      </w:r>
      <w:r>
        <w:t xml:space="preserve">. Konvoluční vrstvy jsou použity k vytvoření odpovídajících map </w:t>
      </w:r>
      <w:r w:rsidR="001975AB">
        <w:t>příznaků</w:t>
      </w:r>
      <w:r>
        <w:t xml:space="preserve"> (P2, P3, P4, P5). Nejvyšší vrstva C5 je převedena konvolucí na mapu </w:t>
      </w:r>
      <w:r w:rsidR="001975AB">
        <w:t>příznaků</w:t>
      </w:r>
      <w:r>
        <w:t xml:space="preserve"> P5. Ta je díky vysoké sémantické hodnotě schopna detekovat největší objekty. Následně je použita konvoluce na vrstvu C4 a k vzniklé mapě </w:t>
      </w:r>
      <w:r w:rsidR="001975AB">
        <w:t>příznaků</w:t>
      </w:r>
      <w:r>
        <w:t xml:space="preserve"> je přičtena P5 </w:t>
      </w:r>
      <w:r w:rsidR="00883710">
        <w:t>nadvzorkovaná</w:t>
      </w:r>
      <w:r>
        <w:t xml:space="preserve"> na odpovídající velikost. Tím vzniká mapa </w:t>
      </w:r>
      <w:r w:rsidR="001975AB">
        <w:t>příznaků</w:t>
      </w:r>
      <w:r>
        <w:t xml:space="preserve"> P4. Obdobně dochází ke vzniku ostatních </w:t>
      </w:r>
      <w:r>
        <w:lastRenderedPageBreak/>
        <w:t xml:space="preserve">map </w:t>
      </w:r>
      <w:r w:rsidR="001975AB">
        <w:t>příznaků</w:t>
      </w:r>
      <w:r>
        <w:t xml:space="preserve">. Každá mapa je pak schopna detekovat objekty jiných velikostí (viz </w:t>
      </w:r>
      <w:r>
        <w:fldChar w:fldCharType="begin"/>
      </w:r>
      <w:r>
        <w:instrText xml:space="preserve"> REF _Ref188983120 \h </w:instrText>
      </w:r>
      <w:r w:rsidR="00951389">
        <w:instrText xml:space="preserve"> \* MERGEFORMAT </w:instrText>
      </w:r>
      <w:r>
        <w:fldChar w:fldCharType="separate"/>
      </w:r>
      <w:r w:rsidR="00C409DD" w:rsidRPr="00C409DD">
        <w:rPr>
          <w:b/>
        </w:rPr>
        <w:t xml:space="preserve">Obr. </w:t>
      </w:r>
      <w:r w:rsidR="00C409DD">
        <w:rPr>
          <w:b/>
          <w:bCs/>
          <w:noProof/>
        </w:rPr>
        <w:t>2</w:t>
      </w:r>
      <w:r w:rsidR="00C409DD" w:rsidRPr="00C409DD">
        <w:rPr>
          <w:b/>
        </w:rPr>
        <w:t>.</w:t>
      </w:r>
      <w:r w:rsidR="00C409DD">
        <w:rPr>
          <w:b/>
          <w:bCs/>
          <w:noProof/>
        </w:rPr>
        <w:t>7</w:t>
      </w:r>
      <w:r>
        <w:fldChar w:fldCharType="end"/>
      </w:r>
      <w:r>
        <w:t>)</w:t>
      </w:r>
      <w:r w:rsidR="00B67130">
        <w:t xml:space="preserve"> </w:t>
      </w:r>
      <w:r w:rsidR="00B67130">
        <w:fldChar w:fldCharType="begin"/>
      </w:r>
      <w:r w:rsidR="0044284B">
        <w:instrText xml:space="preserve"> ADDIN EN.CITE &lt;EndNote&gt;&lt;Cite&gt;&lt;Author&gt;Lin&lt;/Author&gt;&lt;Year&gt;2017&lt;/Year&gt;&lt;RecNum&gt;16&lt;/RecNum&gt;&lt;DisplayText&gt;[26]&lt;/DisplayText&gt;&lt;record&gt;&lt;rec-number&gt;16&lt;/rec-number&gt;&lt;foreign-keys&gt;&lt;key app="EN" db-id="epv0etvs2pfr99e5xxpv5027xe05stzr22vd" timestamp="1738238609"&gt;16&lt;/key&gt;&lt;/foreign-keys&gt;&lt;ref-type name="Conference Paper"&gt;47&lt;/ref-type&gt;&lt;contributors&gt;&lt;authors&gt;&lt;author&gt;Tsung-Yi Lin&lt;/author&gt;&lt;author&gt;&lt;style face="normal" font="default" size="100%"&gt;Ramanauskait&lt;/style&gt;&lt;style face="normal" font="default" charset="238" size="100%"&gt;ė, Simona&lt;/style&gt;&lt;/author&gt;&lt;author&gt;&lt;style face="normal" font="default" charset="238" size="100%"&gt;Ross Girshick&lt;/style&gt;&lt;/author&gt;&lt;author&gt;&lt;style face="normal" font="default" charset="238" size="100%"&gt;Kaiming He&lt;/style&gt;&lt;/author&gt;&lt;author&gt;&lt;style face="normal" font="default" charset="238" size="100%"&gt;Bharath Hariharan&lt;/style&gt;&lt;/author&gt;&lt;author&gt;&lt;style face="normal" font="default" charset="238" size="100%"&gt;Serge Belongie&lt;/style&gt;&lt;/author&gt;&lt;/authors&gt;&lt;/contributors&gt;&lt;titles&gt;&lt;title&gt;Feature Pyramid Networks for Object Detection&lt;/title&gt;&lt;secondary-title&gt;30TH IEEE CONFERENCE ON COMPUTER VISION AND PATTERN RECOGNITION (CVPR 2017)&lt;/secondary-title&gt;&lt;/titles&gt;&lt;pages&gt;936-944&lt;/pages&gt;&lt;dates&gt;&lt;year&gt;2017&lt;/year&gt;&lt;/dates&gt;&lt;pub-location&gt;Honolulu, HI, USA&lt;/pub-location&gt;&lt;publisher&gt;&lt;style face="normal" font="default" charset="238" size="100%"&gt;IEEE&lt;/style&gt;&lt;/publisher&gt;&lt;urls&gt;&lt;/urls&gt;&lt;electronic-resource-num&gt;10.1109/CVPR.2017.106&lt;/electronic-resource-num&gt;&lt;/record&gt;&lt;/Cite&gt;&lt;/EndNote&gt;</w:instrText>
      </w:r>
      <w:r w:rsidR="00B67130">
        <w:fldChar w:fldCharType="separate"/>
      </w:r>
      <w:r w:rsidR="0044284B">
        <w:rPr>
          <w:noProof/>
        </w:rPr>
        <w:t>[26]</w:t>
      </w:r>
      <w:r w:rsidR="00B67130">
        <w:fldChar w:fldCharType="end"/>
      </w:r>
      <w:r>
        <w:t>.</w:t>
      </w:r>
    </w:p>
    <w:p w14:paraId="189DEFA2" w14:textId="1AA30B39" w:rsidR="00027E59" w:rsidRDefault="006E385A" w:rsidP="006E385A">
      <w:pPr>
        <w:keepNext/>
        <w:spacing w:after="80"/>
        <w:jc w:val="center"/>
      </w:pPr>
      <w:r>
        <w:rPr>
          <w:noProof/>
        </w:rPr>
        <w:drawing>
          <wp:inline distT="0" distB="0" distL="0" distR="0" wp14:anchorId="3AECE59F" wp14:editId="184D79A5">
            <wp:extent cx="3861759" cy="2934000"/>
            <wp:effectExtent l="0" t="0" r="5715" b="0"/>
            <wp:docPr id="647089555" name="Obrázek 11" descr="Obsah obrázku text, diagram, snímek obrazovky,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89555" name="Obrázek 11" descr="Obsah obrázku text, diagram, snímek obrazovky, Paralelní&#10;&#10;Obsah vygenerovaný umělou inteligencí může být nesprávný."/>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1759" cy="2934000"/>
                    </a:xfrm>
                    <a:prstGeom prst="rect">
                      <a:avLst/>
                    </a:prstGeom>
                    <a:noFill/>
                    <a:ln>
                      <a:noFill/>
                    </a:ln>
                  </pic:spPr>
                </pic:pic>
              </a:graphicData>
            </a:graphic>
          </wp:inline>
        </w:drawing>
      </w:r>
    </w:p>
    <w:p w14:paraId="344D2C95" w14:textId="070EF0FB" w:rsidR="00027E59" w:rsidRDefault="00027E59" w:rsidP="006E385A">
      <w:pPr>
        <w:pStyle w:val="Titulek"/>
        <w:spacing w:before="80"/>
        <w:jc w:val="left"/>
      </w:pPr>
      <w:bookmarkStart w:id="566" w:name="_Ref188983120"/>
      <w:r w:rsidRPr="009C13F5">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7</w:t>
      </w:r>
      <w:r w:rsidR="00E360BF">
        <w:rPr>
          <w:b/>
          <w:bCs w:val="0"/>
        </w:rPr>
        <w:fldChar w:fldCharType="end"/>
      </w:r>
      <w:bookmarkEnd w:id="566"/>
      <w:r w:rsidRPr="009C13F5">
        <w:rPr>
          <w:b/>
          <w:bCs w:val="0"/>
        </w:rPr>
        <w:t>:</w:t>
      </w:r>
      <w:r>
        <w:t xml:space="preserve"> </w:t>
      </w:r>
      <w:r w:rsidRPr="00685F4F">
        <w:t xml:space="preserve">Schéma algoritmu </w:t>
      </w:r>
      <w:r w:rsidR="00F25EF5">
        <w:t>F</w:t>
      </w:r>
      <w:r w:rsidRPr="00685F4F">
        <w:t xml:space="preserve">eature </w:t>
      </w:r>
      <w:r w:rsidR="00F25EF5">
        <w:t>P</w:t>
      </w:r>
      <w:r w:rsidRPr="00685F4F">
        <w:t xml:space="preserve">yramid </w:t>
      </w:r>
      <w:r w:rsidR="00F25EF5">
        <w:t>N</w:t>
      </w:r>
      <w:r w:rsidRPr="00685F4F">
        <w:t xml:space="preserve">etwork (převzato z </w:t>
      </w:r>
      <w:r w:rsidR="00B67130">
        <w:fldChar w:fldCharType="begin"/>
      </w:r>
      <w:r w:rsidR="0044284B">
        <w:instrText xml:space="preserve"> ADDIN EN.CITE &lt;EndNote&gt;&lt;Cite&gt;&lt;Author&gt;Lin&lt;/Author&gt;&lt;Year&gt;2017&lt;/Year&gt;&lt;RecNum&gt;16&lt;/RecNum&gt;&lt;DisplayText&gt;[26]&lt;/DisplayText&gt;&lt;record&gt;&lt;rec-number&gt;16&lt;/rec-number&gt;&lt;foreign-keys&gt;&lt;key app="EN" db-id="epv0etvs2pfr99e5xxpv5027xe05stzr22vd" timestamp="1738238609"&gt;16&lt;/key&gt;&lt;/foreign-keys&gt;&lt;ref-type name="Conference Paper"&gt;47&lt;/ref-type&gt;&lt;contributors&gt;&lt;authors&gt;&lt;author&gt;Tsung-Yi Lin&lt;/author&gt;&lt;author&gt;&lt;style face="normal" font="default" size="100%"&gt;Ramanauskait&lt;/style&gt;&lt;style face="normal" font="default" charset="238" size="100%"&gt;ė, Simona&lt;/style&gt;&lt;/author&gt;&lt;author&gt;&lt;style face="normal" font="default" charset="238" size="100%"&gt;Ross Girshick&lt;/style&gt;&lt;/author&gt;&lt;author&gt;&lt;style face="normal" font="default" charset="238" size="100%"&gt;Kaiming He&lt;/style&gt;&lt;/author&gt;&lt;author&gt;&lt;style face="normal" font="default" charset="238" size="100%"&gt;Bharath Hariharan&lt;/style&gt;&lt;/author&gt;&lt;author&gt;&lt;style face="normal" font="default" charset="238" size="100%"&gt;Serge Belongie&lt;/style&gt;&lt;/author&gt;&lt;/authors&gt;&lt;/contributors&gt;&lt;titles&gt;&lt;title&gt;Feature Pyramid Networks for Object Detection&lt;/title&gt;&lt;secondary-title&gt;30TH IEEE CONFERENCE ON COMPUTER VISION AND PATTERN RECOGNITION (CVPR 2017)&lt;/secondary-title&gt;&lt;/titles&gt;&lt;pages&gt;936-944&lt;/pages&gt;&lt;dates&gt;&lt;year&gt;2017&lt;/year&gt;&lt;/dates&gt;&lt;pub-location&gt;Honolulu, HI, USA&lt;/pub-location&gt;&lt;publisher&gt;&lt;style face="normal" font="default" charset="238" size="100%"&gt;IEEE&lt;/style&gt;&lt;/publisher&gt;&lt;urls&gt;&lt;/urls&gt;&lt;electronic-resource-num&gt;10.1109/CVPR.2017.106&lt;/electronic-resource-num&gt;&lt;/record&gt;&lt;/Cite&gt;&lt;/EndNote&gt;</w:instrText>
      </w:r>
      <w:r w:rsidR="00B67130">
        <w:fldChar w:fldCharType="separate"/>
      </w:r>
      <w:r w:rsidR="0044284B">
        <w:rPr>
          <w:noProof/>
        </w:rPr>
        <w:t>[26]</w:t>
      </w:r>
      <w:r w:rsidR="00B67130">
        <w:fldChar w:fldCharType="end"/>
      </w:r>
      <w:r w:rsidRPr="00685F4F">
        <w:t>)</w:t>
      </w:r>
    </w:p>
    <w:p w14:paraId="52CAD160" w14:textId="551ECB55" w:rsidR="00FB1419" w:rsidRDefault="00394206" w:rsidP="00394206">
      <w:pPr>
        <w:pStyle w:val="Nadpis3"/>
      </w:pPr>
      <w:bookmarkStart w:id="567" w:name="_Toc199797214"/>
      <w:r>
        <w:t>Velikosti YOLO</w:t>
      </w:r>
      <w:bookmarkEnd w:id="567"/>
    </w:p>
    <w:p w14:paraId="49E615EC" w14:textId="51F9458A" w:rsidR="00394206" w:rsidRDefault="005C5BC5" w:rsidP="00394206">
      <w:r>
        <w:t>Ultralytics</w:t>
      </w:r>
      <w:r w:rsidR="00497316">
        <w:t xml:space="preserve"> nabízí několik velikostí modelu YOLO (</w:t>
      </w:r>
      <w:r w:rsidR="00240526">
        <w:t xml:space="preserve">v nejnovějších verzích obvykle </w:t>
      </w:r>
      <w:r w:rsidR="00497316">
        <w:t xml:space="preserve">n – nano, s – small, m – medium, l – large a x – extra large). S velikostí modelu se zvyšuje </w:t>
      </w:r>
      <w:r w:rsidR="0012018C">
        <w:t>schopnost</w:t>
      </w:r>
      <w:r w:rsidR="00497316">
        <w:t xml:space="preserve"> </w:t>
      </w:r>
      <w:r w:rsidR="0012018C">
        <w:t>rozlišovat složitější struktury v obraze</w:t>
      </w:r>
      <w:r w:rsidR="00497316">
        <w:t xml:space="preserve">, zároveň ale výrazně stoupá časová i výpočetní náročnost jak při tréninku modelu, tak při samotném detekčním procesu. </w:t>
      </w:r>
      <w:r w:rsidR="00153401">
        <w:t>Současně</w:t>
      </w:r>
      <w:r w:rsidR="00497316">
        <w:t xml:space="preserve"> platí, že pro menší velikosti datasetů není třeba využívat velké modely. Kvůli nedostatečnému množství trénovacích dat není využit potenciál složitější architektury neuronové sítě a výsledný model pak dosahuje obdobných, ne-li horších detekčních schopností </w:t>
      </w:r>
      <w:r w:rsidR="0012018C">
        <w:t>při</w:t>
      </w:r>
      <w:r w:rsidR="00497316">
        <w:t xml:space="preserve"> mnohem vyšších hardwarových i časových náro</w:t>
      </w:r>
      <w:r w:rsidR="0012018C">
        <w:t>cích</w:t>
      </w:r>
      <w:r w:rsidR="00497316">
        <w:t>.</w:t>
      </w:r>
    </w:p>
    <w:p w14:paraId="5ADEDFBE" w14:textId="633F7D83" w:rsidR="006E385A" w:rsidRDefault="00D175ED" w:rsidP="00394206">
      <w:r>
        <w:t xml:space="preserve">V článku </w:t>
      </w:r>
      <w:r w:rsidR="00951389">
        <w:fldChar w:fldCharType="begin"/>
      </w:r>
      <w:r w:rsidR="0044284B">
        <w:instrText xml:space="preserve"> ADDIN EN.CITE &lt;EndNote&gt;&lt;Cite&gt;&lt;Author&gt;Dlužnevskij&lt;/Author&gt;&lt;Year&gt;2021&lt;/Year&gt;&lt;RecNum&gt;15&lt;/RecNum&gt;&lt;DisplayText&gt;[27]&lt;/DisplayText&gt;&lt;record&gt;&lt;rec-number&gt;15&lt;/rec-number&gt;&lt;foreign-keys&gt;&lt;key app="EN" db-id="epv0etvs2pfr99e5xxpv5027xe05stzr22vd" timestamp="1738237943"&gt;15&lt;/key&gt;&lt;/foreign-keys&gt;&lt;ref-type name="Journal Article"&gt;17&lt;/ref-type&gt;&lt;contributors&gt;&lt;authors&gt;&lt;author&gt;&lt;style face="normal" font="default" size="100%"&gt;Dlu&lt;/style&gt;&lt;style face="normal" font="default" charset="238" size="100%"&gt;žnevskij, Daniel&lt;/style&gt;&lt;/author&gt;&lt;author&gt;&lt;style face="normal" font="default" charset="238" size="100%"&gt;Stefanovič, Pavel&lt;/style&gt;&lt;/author&gt;&lt;author&gt;&lt;style face="normal" font="default" charset="238" size="100%"&gt;Ramanauskaitė, Simona&lt;/style&gt;&lt;/author&gt;&lt;/authors&gt;&lt;/contributors&gt;&lt;titles&gt;&lt;title&gt;Investigation of YOLOv5 Efficiency in iPhone Supported Systems&lt;/title&gt;&lt;secondary-title&gt;Baltic Journal of Modern Computing&lt;/secondary-title&gt;&lt;/titles&gt;&lt;periodical&gt;&lt;full-title&gt;Baltic Journal of Modern Computing&lt;/full-title&gt;&lt;/periodical&gt;&lt;volume&gt;&lt;style face="normal" font="default" charset="238" size="100%"&gt;9&lt;/style&gt;&lt;/volume&gt;&lt;number&gt;&lt;style face="normal" font="default" charset="238" size="100%"&gt;3&lt;/style&gt;&lt;/number&gt;&lt;dates&gt;&lt;year&gt;&lt;style face="normal" font="default" charset="238" size="100%"&gt;2021&lt;/style&gt;&lt;/year&gt;&lt;/dates&gt;&lt;urls&gt;&lt;/urls&gt;&lt;electronic-resource-num&gt;10.22364/bjmc.2021.9.3.07&lt;/electronic-resource-num&gt;&lt;/record&gt;&lt;/Cite&gt;&lt;/EndNote&gt;</w:instrText>
      </w:r>
      <w:r w:rsidR="00951389">
        <w:fldChar w:fldCharType="separate"/>
      </w:r>
      <w:r w:rsidR="0044284B">
        <w:rPr>
          <w:noProof/>
        </w:rPr>
        <w:t>[27]</w:t>
      </w:r>
      <w:r w:rsidR="00951389">
        <w:fldChar w:fldCharType="end"/>
      </w:r>
      <w:r>
        <w:t xml:space="preserve"> </w:t>
      </w:r>
      <w:r w:rsidR="003D4601">
        <w:t>byly testovány rozdíly velikostí modelů YOLOv5 natrénovaných za stejných podmínek na datasetu o 10 000 položkách pocházející</w:t>
      </w:r>
      <w:r w:rsidR="001E6B2E">
        <w:t>ch</w:t>
      </w:r>
      <w:r w:rsidR="003D4601">
        <w:t xml:space="preserve"> z COCO datasetu</w:t>
      </w:r>
      <w:r w:rsidR="00597EC5">
        <w:t xml:space="preserve"> </w:t>
      </w:r>
      <w:r w:rsidR="00597EC5">
        <w:fldChar w:fldCharType="begin">
          <w:fldData xml:space="preserve">PEVuZE5vdGU+PENpdGU+PEF1dGhvcj5MaW48L0F1dGhvcj48WWVhcj4yMDE0PC9ZZWFyPjxSZWNO
dW0+MzM8L1JlY051bT48RGlzcGxheVRleHQ+WzI4XTwvRGlzcGxheVRleHQ+PHJlY29yZD48cmVj
LW51bWJlcj4zMzwvcmVjLW51bWJlcj48Zm9yZWlnbi1rZXlzPjxrZXkgYXBwPSJFTiIgZGItaWQ9
ImVwdjBldHZzMnBmcjk5ZTV4eHB2NTAyN3hlMDVzdHpyMjJ2ZCIgdGltZXN0YW1wPSIxNzQ1OTIz
NzA3Ij4zMzwva2V5PjwvZm9yZWlnbi1rZXlzPjxyZWYtdHlwZSBuYW1lPSJKb3VybmFsIEFydGlj
bGUiPjE3PC9yZWYtdHlwZT48Y29udHJpYnV0b3JzPjxhdXRob3JzPjxhdXRob3I+PHN0eWxlIGZh
Y2U9Im5vcm1hbCIgZm9udD0iZGVmYXVsdCIgY2hhcnNldD0iMjM4IiBzaXplPSIxMDAlIj5MaW4s
IDwvc3R5bGU+PHN0eWxlIGZhY2U9Im5vcm1hbCIgZm9udD0iZGVmYXVsdCIgc2l6ZT0iMTAwJSI+
VHN1bmctWWk8L3N0eWxlPjwvYXV0aG9yPjxhdXRob3I+PHN0eWxlIGZhY2U9Im5vcm1hbCIgZm9u
dD0iZGVmYXVsdCIgc2l6ZT0iMTAwJSI+TWFpcmU8L3N0eWxlPjxzdHlsZSBmYWNlPSJub3JtYWwi
IGZvbnQ9ImRlZmF1bHQiIGNoYXJzZXQ9IjIzOCIgc2l6ZT0iMTAwJSI+LCA8L3N0eWxlPjxzdHls
ZSBmYWNlPSJub3JtYWwiIGZvbnQ9ImRlZmF1bHQiIHNpemU9IjEwMCUiPk1pY2hhZWw8L3N0eWxl
PjwvYXV0aG9yPjxhdXRob3I+PHN0eWxlIGZhY2U9Im5vcm1hbCIgZm9udD0iZGVmYXVsdCIgc2l6
ZT0iMTAwJSI+QmVsb25naWU8L3N0eWxlPjxzdHlsZSBmYWNlPSJub3JtYWwiIGZvbnQ9ImRlZmF1
bHQiIGNoYXJzZXQ9IjIzOCIgc2l6ZT0iMTAwJSI+LCA8L3N0eWxlPjxzdHlsZSBmYWNlPSJub3Jt
YWwiIGZvbnQ9ImRlZmF1bHQiIHNpemU9IjEwMCUiPlNlcmdlIEouIDwvc3R5bGU+PC9hdXRob3I+
PGF1dGhvcj48c3R5bGUgZmFjZT0ibm9ybWFsIiBmb250PSJkZWZhdWx0IiBzaXplPSIxMDAlIj5C
b3VyZGV2PC9zdHlsZT48c3R5bGUgZmFjZT0ibm9ybWFsIiBmb250PSJkZWZhdWx0IiBjaGFyc2V0
PSIyMzgiIHNpemU9IjEwMCUiPiwgPC9zdHlsZT48c3R5bGUgZmFjZT0ibm9ybWFsIiBmb250PSJk
ZWZhdWx0IiBzaXplPSIxMDAlIj5MdWJvbWlyIEQuPC9zdHlsZT48L2F1dGhvcj48YXV0aG9yPjxz
dHlsZSBmYWNlPSJub3JtYWwiIGZvbnQ9ImRlZmF1bHQiIHNpemU9IjEwMCUiPkdpcnNoaWNrPC9z
dHlsZT48c3R5bGUgZmFjZT0ibm9ybWFsIiBmb250PSJkZWZhdWx0IiBjaGFyc2V0PSIyMzgiIHNp
emU9IjEwMCUiPiwgPC9zdHlsZT48c3R5bGUgZmFjZT0ibm9ybWFsIiBmb250PSJkZWZhdWx0IiBz
aXplPSIxMDAlIj5Sb3NzIEIuPC9zdHlsZT48L2F1dGhvcj48YXV0aG9yPjxzdHlsZSBmYWNlPSJu
b3JtYWwiIGZvbnQ9ImRlZmF1bHQiIHNpemU9IjEwMCUiPkhheXM8L3N0eWxlPjxzdHlsZSBmYWNl
PSJub3JtYWwiIGZvbnQ9ImRlZmF1bHQiIGNoYXJzZXQ9IjIzOCIgc2l6ZT0iMTAwJSI+LCA8L3N0
eWxlPjxzdHlsZSBmYWNlPSJub3JtYWwiIGZvbnQ9ImRlZmF1bHQiIHNpemU9IjEwMCUiPkphbWVz
PC9zdHlsZT48L2F1dGhvcj48YXV0aG9yPjxzdHlsZSBmYWNlPSJub3JtYWwiIGZvbnQ9ImRlZmF1
bHQiIHNpemU9IjEwMCUiPlBlcm9uYTwvc3R5bGU+PHN0eWxlIGZhY2U9Im5vcm1hbCIgZm9udD0i
ZGVmYXVsdCIgY2hhcnNldD0iMjM4IiBzaXplPSIxMDAlIj4sIDwvc3R5bGU+PHN0eWxlIGZhY2U9
Im5vcm1hbCIgZm9udD0iZGVmYXVsdCIgc2l6ZT0iMTAwJSI+UGlldHJvPC9zdHlsZT48L2F1dGhv
cj48YXV0aG9yPjxzdHlsZSBmYWNlPSJub3JtYWwiIGZvbnQ9ImRlZmF1bHQiIHNpemU9IjEwMCUi
PlJhbWFuYW48L3N0eWxlPjxzdHlsZSBmYWNlPSJub3JtYWwiIGZvbnQ9ImRlZmF1bHQiIGNoYXJz
ZXQ9IjIzOCIgc2l6ZT0iMTAwJSI+LCA8L3N0eWxlPjxzdHlsZSBmYWNlPSJub3JtYWwiIGZvbnQ9
ImRlZmF1bHQiIHNpemU9IjEwMCUiPkRldmE8L3N0eWxlPjwvYXV0aG9yPjxhdXRob3I+PHN0eWxl
IGZhY2U9Im5vcm1hbCIgZm9udD0iZGVmYXVsdCIgc2l6ZT0iMTAwJSI+RG9sbGFyPC9zdHlsZT48
c3R5bGUgZmFjZT0ibm9ybWFsIiBmb250PSJkZWZhdWx0IiBjaGFyc2V0PSIyMzgiIHNpemU9IjEw
MCUiPiwgPC9zdHlsZT48c3R5bGUgZmFjZT0ibm9ybWFsIiBmb250PSJkZWZhdWx0IiBzaXplPSIx
MDAlIj5QaW90cjwvc3R5bGU+PC9hdXRob3I+PGF1dGhvcj48c3R5bGUgZmFjZT0ibm9ybWFsIiBm
b250PSJkZWZhdWx0IiBzaXplPSIxMDAlIj5aaXRuaWNrPC9zdHlsZT48c3R5bGUgZmFjZT0ibm9y
bWFsIiBmb250PSJkZWZhdWx0IiBjaGFyc2V0PSIyMzgiIHNpemU9IjEwMCUiPiwgPC9zdHlsZT48
c3R5bGUgZmFjZT0ibm9ybWFsIiBmb250PSJkZWZhdWx0IiBzaXplPSIxMDAlIj5DLiBMYXdyZW5j
ZTwvc3R5bGU+PC9hdXRob3I+PC9hdXRob3JzPjwvY29udHJpYnV0b3JzPjx0aXRsZXM+PHRpdGxl
Pk1pY3Jvc29mdCBDT0NPOiBDb21tb24gT2JqZWN0cyBpbiBDb250ZXh0PC90aXRsZT48c2Vjb25k
YXJ5LXRpdGxlPkNvUlI8L3NlY29uZGFyeS10aXRsZT48L3RpdGxlcz48cGVyaW9kaWNhbD48ZnVs
bC10aXRsZT5Db1JSPC9mdWxsLXRpdGxlPjwvcGVyaW9kaWNhbD48dm9sdW1lPmFicy8xNDA1LjAz
MTI8L3ZvbHVtZT48ZGF0ZXM+PHllYXI+MjAxNDwveWVhcj48L2RhdGVzPjx1cmxzPjwvdXJscz48
L3JlY29yZD48L0NpdGU+PC9FbmROb3RlPn==
</w:fldData>
        </w:fldChar>
      </w:r>
      <w:r w:rsidR="0044284B">
        <w:instrText xml:space="preserve"> ADDIN EN.CITE </w:instrText>
      </w:r>
      <w:r w:rsidR="0044284B">
        <w:fldChar w:fldCharType="begin">
          <w:fldData xml:space="preserve">PEVuZE5vdGU+PENpdGU+PEF1dGhvcj5MaW48L0F1dGhvcj48WWVhcj4yMDE0PC9ZZWFyPjxSZWNO
dW0+MzM8L1JlY051bT48RGlzcGxheVRleHQ+WzI4XTwvRGlzcGxheVRleHQ+PHJlY29yZD48cmVj
LW51bWJlcj4zMzwvcmVjLW51bWJlcj48Zm9yZWlnbi1rZXlzPjxrZXkgYXBwPSJFTiIgZGItaWQ9
ImVwdjBldHZzMnBmcjk5ZTV4eHB2NTAyN3hlMDVzdHpyMjJ2ZCIgdGltZXN0YW1wPSIxNzQ1OTIz
NzA3Ij4zMzwva2V5PjwvZm9yZWlnbi1rZXlzPjxyZWYtdHlwZSBuYW1lPSJKb3VybmFsIEFydGlj
bGUiPjE3PC9yZWYtdHlwZT48Y29udHJpYnV0b3JzPjxhdXRob3JzPjxhdXRob3I+PHN0eWxlIGZh
Y2U9Im5vcm1hbCIgZm9udD0iZGVmYXVsdCIgY2hhcnNldD0iMjM4IiBzaXplPSIxMDAlIj5MaW4s
IDwvc3R5bGU+PHN0eWxlIGZhY2U9Im5vcm1hbCIgZm9udD0iZGVmYXVsdCIgc2l6ZT0iMTAwJSI+
VHN1bmctWWk8L3N0eWxlPjwvYXV0aG9yPjxhdXRob3I+PHN0eWxlIGZhY2U9Im5vcm1hbCIgZm9u
dD0iZGVmYXVsdCIgc2l6ZT0iMTAwJSI+TWFpcmU8L3N0eWxlPjxzdHlsZSBmYWNlPSJub3JtYWwi
IGZvbnQ9ImRlZmF1bHQiIGNoYXJzZXQ9IjIzOCIgc2l6ZT0iMTAwJSI+LCA8L3N0eWxlPjxzdHls
ZSBmYWNlPSJub3JtYWwiIGZvbnQ9ImRlZmF1bHQiIHNpemU9IjEwMCUiPk1pY2hhZWw8L3N0eWxl
PjwvYXV0aG9yPjxhdXRob3I+PHN0eWxlIGZhY2U9Im5vcm1hbCIgZm9udD0iZGVmYXVsdCIgc2l6
ZT0iMTAwJSI+QmVsb25naWU8L3N0eWxlPjxzdHlsZSBmYWNlPSJub3JtYWwiIGZvbnQ9ImRlZmF1
bHQiIGNoYXJzZXQ9IjIzOCIgc2l6ZT0iMTAwJSI+LCA8L3N0eWxlPjxzdHlsZSBmYWNlPSJub3Jt
YWwiIGZvbnQ9ImRlZmF1bHQiIHNpemU9IjEwMCUiPlNlcmdlIEouIDwvc3R5bGU+PC9hdXRob3I+
PGF1dGhvcj48c3R5bGUgZmFjZT0ibm9ybWFsIiBmb250PSJkZWZhdWx0IiBzaXplPSIxMDAlIj5C
b3VyZGV2PC9zdHlsZT48c3R5bGUgZmFjZT0ibm9ybWFsIiBmb250PSJkZWZhdWx0IiBjaGFyc2V0
PSIyMzgiIHNpemU9IjEwMCUiPiwgPC9zdHlsZT48c3R5bGUgZmFjZT0ibm9ybWFsIiBmb250PSJk
ZWZhdWx0IiBzaXplPSIxMDAlIj5MdWJvbWlyIEQuPC9zdHlsZT48L2F1dGhvcj48YXV0aG9yPjxz
dHlsZSBmYWNlPSJub3JtYWwiIGZvbnQ9ImRlZmF1bHQiIHNpemU9IjEwMCUiPkdpcnNoaWNrPC9z
dHlsZT48c3R5bGUgZmFjZT0ibm9ybWFsIiBmb250PSJkZWZhdWx0IiBjaGFyc2V0PSIyMzgiIHNp
emU9IjEwMCUiPiwgPC9zdHlsZT48c3R5bGUgZmFjZT0ibm9ybWFsIiBmb250PSJkZWZhdWx0IiBz
aXplPSIxMDAlIj5Sb3NzIEIuPC9zdHlsZT48L2F1dGhvcj48YXV0aG9yPjxzdHlsZSBmYWNlPSJu
b3JtYWwiIGZvbnQ9ImRlZmF1bHQiIHNpemU9IjEwMCUiPkhheXM8L3N0eWxlPjxzdHlsZSBmYWNl
PSJub3JtYWwiIGZvbnQ9ImRlZmF1bHQiIGNoYXJzZXQ9IjIzOCIgc2l6ZT0iMTAwJSI+LCA8L3N0
eWxlPjxzdHlsZSBmYWNlPSJub3JtYWwiIGZvbnQ9ImRlZmF1bHQiIHNpemU9IjEwMCUiPkphbWVz
PC9zdHlsZT48L2F1dGhvcj48YXV0aG9yPjxzdHlsZSBmYWNlPSJub3JtYWwiIGZvbnQ9ImRlZmF1
bHQiIHNpemU9IjEwMCUiPlBlcm9uYTwvc3R5bGU+PHN0eWxlIGZhY2U9Im5vcm1hbCIgZm9udD0i
ZGVmYXVsdCIgY2hhcnNldD0iMjM4IiBzaXplPSIxMDAlIj4sIDwvc3R5bGU+PHN0eWxlIGZhY2U9
Im5vcm1hbCIgZm9udD0iZGVmYXVsdCIgc2l6ZT0iMTAwJSI+UGlldHJvPC9zdHlsZT48L2F1dGhv
cj48YXV0aG9yPjxzdHlsZSBmYWNlPSJub3JtYWwiIGZvbnQ9ImRlZmF1bHQiIHNpemU9IjEwMCUi
PlJhbWFuYW48L3N0eWxlPjxzdHlsZSBmYWNlPSJub3JtYWwiIGZvbnQ9ImRlZmF1bHQiIGNoYXJz
ZXQ9IjIzOCIgc2l6ZT0iMTAwJSI+LCA8L3N0eWxlPjxzdHlsZSBmYWNlPSJub3JtYWwiIGZvbnQ9
ImRlZmF1bHQiIHNpemU9IjEwMCUiPkRldmE8L3N0eWxlPjwvYXV0aG9yPjxhdXRob3I+PHN0eWxl
IGZhY2U9Im5vcm1hbCIgZm9udD0iZGVmYXVsdCIgc2l6ZT0iMTAwJSI+RG9sbGFyPC9zdHlsZT48
c3R5bGUgZmFjZT0ibm9ybWFsIiBmb250PSJkZWZhdWx0IiBjaGFyc2V0PSIyMzgiIHNpemU9IjEw
MCUiPiwgPC9zdHlsZT48c3R5bGUgZmFjZT0ibm9ybWFsIiBmb250PSJkZWZhdWx0IiBzaXplPSIx
MDAlIj5QaW90cjwvc3R5bGU+PC9hdXRob3I+PGF1dGhvcj48c3R5bGUgZmFjZT0ibm9ybWFsIiBm
b250PSJkZWZhdWx0IiBzaXplPSIxMDAlIj5aaXRuaWNrPC9zdHlsZT48c3R5bGUgZmFjZT0ibm9y
bWFsIiBmb250PSJkZWZhdWx0IiBjaGFyc2V0PSIyMzgiIHNpemU9IjEwMCUiPiwgPC9zdHlsZT48
c3R5bGUgZmFjZT0ibm9ybWFsIiBmb250PSJkZWZhdWx0IiBzaXplPSIxMDAlIj5DLiBMYXdyZW5j
ZTwvc3R5bGU+PC9hdXRob3I+PC9hdXRob3JzPjwvY29udHJpYnV0b3JzPjx0aXRsZXM+PHRpdGxl
Pk1pY3Jvc29mdCBDT0NPOiBDb21tb24gT2JqZWN0cyBpbiBDb250ZXh0PC90aXRsZT48c2Vjb25k
YXJ5LXRpdGxlPkNvUlI8L3NlY29uZGFyeS10aXRsZT48L3RpdGxlcz48cGVyaW9kaWNhbD48ZnVs
bC10aXRsZT5Db1JSPC9mdWxsLXRpdGxlPjwvcGVyaW9kaWNhbD48dm9sdW1lPmFicy8xNDA1LjAz
MTI8L3ZvbHVtZT48ZGF0ZXM+PHllYXI+MjAxNDwveWVhcj48L2RhdGVzPjx1cmxzPjwvdXJscz48
L3JlY29yZD48L0NpdGU+PC9FbmROb3RlPn==
</w:fldData>
        </w:fldChar>
      </w:r>
      <w:r w:rsidR="0044284B">
        <w:instrText xml:space="preserve"> ADDIN EN.CITE.DATA </w:instrText>
      </w:r>
      <w:r w:rsidR="0044284B">
        <w:fldChar w:fldCharType="end"/>
      </w:r>
      <w:r w:rsidR="00597EC5">
        <w:fldChar w:fldCharType="separate"/>
      </w:r>
      <w:r w:rsidR="0044284B">
        <w:rPr>
          <w:noProof/>
        </w:rPr>
        <w:t>[28]</w:t>
      </w:r>
      <w:r w:rsidR="00597EC5">
        <w:fldChar w:fldCharType="end"/>
      </w:r>
      <w:r w:rsidR="003D4601">
        <w:t xml:space="preserve"> s rozložení</w:t>
      </w:r>
      <w:r w:rsidR="00401DE0">
        <w:t>m</w:t>
      </w:r>
      <w:r w:rsidR="003D4601">
        <w:t xml:space="preserve"> 80/20, kde 80 % dat patř</w:t>
      </w:r>
      <w:r w:rsidR="001E6B2E">
        <w:t>ilo</w:t>
      </w:r>
      <w:r w:rsidR="003D4601">
        <w:t xml:space="preserve"> trénovací části, ostatní</w:t>
      </w:r>
      <w:r w:rsidR="00830309">
        <w:t xml:space="preserve"> materiál</w:t>
      </w:r>
      <w:r w:rsidR="003D4601">
        <w:t xml:space="preserve"> </w:t>
      </w:r>
      <w:r w:rsidR="00401DE0">
        <w:t xml:space="preserve">byl umístěn </w:t>
      </w:r>
      <w:r w:rsidR="003D4601">
        <w:t>do validační sekce.</w:t>
      </w:r>
      <w:r w:rsidR="001E6B2E">
        <w:t xml:space="preserve"> V</w:t>
      </w:r>
      <w:r w:rsidR="001F1393">
        <w:t> </w:t>
      </w:r>
      <w:r w:rsidR="00D817BB">
        <w:fldChar w:fldCharType="begin" w:fldLock="1"/>
      </w:r>
      <w:r w:rsidR="00D817BB">
        <w:instrText xml:space="preserve"> REF _Ref188983300 \h </w:instrText>
      </w:r>
      <w:r w:rsidR="00D817BB">
        <w:fldChar w:fldCharType="separate"/>
      </w:r>
      <w:r w:rsidR="00E07BFA" w:rsidRPr="0055602D">
        <w:rPr>
          <w:b/>
        </w:rPr>
        <w:t>Tabul</w:t>
      </w:r>
      <w:r w:rsidR="00FD75CA">
        <w:rPr>
          <w:b/>
        </w:rPr>
        <w:t>ce</w:t>
      </w:r>
      <w:r w:rsidR="00E07BFA" w:rsidRPr="0055602D">
        <w:rPr>
          <w:b/>
        </w:rPr>
        <w:t xml:space="preserve"> </w:t>
      </w:r>
      <w:r w:rsidR="00E07BFA">
        <w:rPr>
          <w:b/>
          <w:bCs/>
          <w:noProof/>
        </w:rPr>
        <w:t>2</w:t>
      </w:r>
      <w:r w:rsidR="00E07BFA">
        <w:rPr>
          <w:b/>
        </w:rPr>
        <w:t>.</w:t>
      </w:r>
      <w:r w:rsidR="00E07BFA">
        <w:rPr>
          <w:b/>
          <w:bCs/>
          <w:noProof/>
        </w:rPr>
        <w:t>2</w:t>
      </w:r>
      <w:r w:rsidR="00D817BB">
        <w:fldChar w:fldCharType="end"/>
      </w:r>
      <w:r w:rsidR="00D817BB">
        <w:t xml:space="preserve"> </w:t>
      </w:r>
      <w:r w:rsidR="001E6B2E">
        <w:t>jsou zobrazeny výsledky tohoto měření.</w:t>
      </w:r>
      <w:r w:rsidR="00401DE0">
        <w:t xml:space="preserve"> Trénink i detekce objektu probíhal</w:t>
      </w:r>
      <w:r w:rsidR="00830309">
        <w:t>i</w:t>
      </w:r>
      <w:r w:rsidR="00401DE0">
        <w:t xml:space="preserve"> v prostředí Google Colab s</w:t>
      </w:r>
      <w:r w:rsidR="00153401">
        <w:t xml:space="preserve"> odpovídacím </w:t>
      </w:r>
      <w:r w:rsidR="00401DE0">
        <w:t>výpočetním výkonem.</w:t>
      </w:r>
    </w:p>
    <w:p w14:paraId="14BF9EDB" w14:textId="1C7170B0" w:rsidR="00D175ED" w:rsidRDefault="006E385A" w:rsidP="006E385A">
      <w:pPr>
        <w:spacing w:after="0" w:line="240" w:lineRule="auto"/>
        <w:jc w:val="left"/>
      </w:pPr>
      <w:r>
        <w:br w:type="page"/>
      </w:r>
    </w:p>
    <w:p w14:paraId="29970394" w14:textId="4FB49E62" w:rsidR="00401DE0" w:rsidRDefault="00401DE0" w:rsidP="0055602D">
      <w:pPr>
        <w:pStyle w:val="Titulek"/>
        <w:keepNext/>
        <w:jc w:val="left"/>
      </w:pPr>
      <w:bookmarkStart w:id="568" w:name="_Ref188983300"/>
      <w:r w:rsidRPr="0055602D">
        <w:rPr>
          <w:b/>
          <w:bCs w:val="0"/>
        </w:rPr>
        <w:lastRenderedPageBreak/>
        <w:t xml:space="preserve">Tabulka </w:t>
      </w:r>
      <w:r w:rsidR="00F067DF">
        <w:rPr>
          <w:b/>
          <w:bCs w:val="0"/>
        </w:rPr>
        <w:fldChar w:fldCharType="begin"/>
      </w:r>
      <w:r w:rsidR="00F067DF">
        <w:rPr>
          <w:b/>
          <w:bCs w:val="0"/>
        </w:rPr>
        <w:instrText xml:space="preserve"> STYLEREF 1 \s </w:instrText>
      </w:r>
      <w:r w:rsidR="00F067DF">
        <w:rPr>
          <w:b/>
          <w:bCs w:val="0"/>
        </w:rPr>
        <w:fldChar w:fldCharType="separate"/>
      </w:r>
      <w:r w:rsidR="00F067DF">
        <w:rPr>
          <w:b/>
          <w:bCs w:val="0"/>
          <w:noProof/>
        </w:rPr>
        <w:t>2</w:t>
      </w:r>
      <w:r w:rsidR="00F067DF">
        <w:rPr>
          <w:b/>
          <w:bCs w:val="0"/>
        </w:rPr>
        <w:fldChar w:fldCharType="end"/>
      </w:r>
      <w:r w:rsidR="00F067DF">
        <w:rPr>
          <w:b/>
          <w:bCs w:val="0"/>
        </w:rPr>
        <w:t>.</w:t>
      </w:r>
      <w:r w:rsidR="00F067DF">
        <w:rPr>
          <w:b/>
          <w:bCs w:val="0"/>
        </w:rPr>
        <w:fldChar w:fldCharType="begin"/>
      </w:r>
      <w:r w:rsidR="00F067DF">
        <w:rPr>
          <w:b/>
          <w:bCs w:val="0"/>
        </w:rPr>
        <w:instrText xml:space="preserve"> SEQ Tabulka \* ARABIC \s 1 </w:instrText>
      </w:r>
      <w:r w:rsidR="00F067DF">
        <w:rPr>
          <w:b/>
          <w:bCs w:val="0"/>
        </w:rPr>
        <w:fldChar w:fldCharType="separate"/>
      </w:r>
      <w:r w:rsidR="00F067DF">
        <w:rPr>
          <w:b/>
          <w:bCs w:val="0"/>
          <w:noProof/>
        </w:rPr>
        <w:t>2</w:t>
      </w:r>
      <w:r w:rsidR="00F067DF">
        <w:rPr>
          <w:b/>
          <w:bCs w:val="0"/>
        </w:rPr>
        <w:fldChar w:fldCharType="end"/>
      </w:r>
      <w:bookmarkEnd w:id="568"/>
      <w:r>
        <w:t>:</w:t>
      </w:r>
      <w:r>
        <w:rPr>
          <w:noProof/>
        </w:rPr>
        <w:t xml:space="preserve"> Porovnání výkonosti velikostí modelů YOLOv5 (převzato a upraveno z </w:t>
      </w:r>
      <w:r w:rsidR="00951389">
        <w:rPr>
          <w:noProof/>
        </w:rPr>
        <w:fldChar w:fldCharType="begin"/>
      </w:r>
      <w:r w:rsidR="0044284B">
        <w:rPr>
          <w:noProof/>
        </w:rPr>
        <w:instrText xml:space="preserve"> ADDIN EN.CITE &lt;EndNote&gt;&lt;Cite&gt;&lt;Author&gt;Dlužnevskij&lt;/Author&gt;&lt;Year&gt;2021&lt;/Year&gt;&lt;RecNum&gt;15&lt;/RecNum&gt;&lt;DisplayText&gt;[27]&lt;/DisplayText&gt;&lt;record&gt;&lt;rec-number&gt;15&lt;/rec-number&gt;&lt;foreign-keys&gt;&lt;key app="EN" db-id="epv0etvs2pfr99e5xxpv5027xe05stzr22vd" timestamp="1738237943"&gt;15&lt;/key&gt;&lt;/foreign-keys&gt;&lt;ref-type name="Journal Article"&gt;17&lt;/ref-type&gt;&lt;contributors&gt;&lt;authors&gt;&lt;author&gt;&lt;style face="normal" font="default" size="100%"&gt;Dlu&lt;/style&gt;&lt;style face="normal" font="default" charset="238" size="100%"&gt;žnevskij, Daniel&lt;/style&gt;&lt;/author&gt;&lt;author&gt;&lt;style face="normal" font="default" charset="238" size="100%"&gt;Stefanovič, Pavel&lt;/style&gt;&lt;/author&gt;&lt;author&gt;&lt;style face="normal" font="default" charset="238" size="100%"&gt;Ramanauskaitė, Simona&lt;/style&gt;&lt;/author&gt;&lt;/authors&gt;&lt;/contributors&gt;&lt;titles&gt;&lt;title&gt;Investigation of YOLOv5 Efficiency in iPhone Supported Systems&lt;/title&gt;&lt;secondary-title&gt;Baltic Journal of Modern Computing&lt;/secondary-title&gt;&lt;/titles&gt;&lt;periodical&gt;&lt;full-title&gt;Baltic Journal of Modern Computing&lt;/full-title&gt;&lt;/periodical&gt;&lt;volume&gt;&lt;style face="normal" font="default" charset="238" size="100%"&gt;9&lt;/style&gt;&lt;/volume&gt;&lt;number&gt;&lt;style face="normal" font="default" charset="238" size="100%"&gt;3&lt;/style&gt;&lt;/number&gt;&lt;dates&gt;&lt;year&gt;&lt;style face="normal" font="default" charset="238" size="100%"&gt;2021&lt;/style&gt;&lt;/year&gt;&lt;/dates&gt;&lt;urls&gt;&lt;/urls&gt;&lt;electronic-resource-num&gt;10.22364/bjmc.2021.9.3.07&lt;/electronic-resource-num&gt;&lt;/record&gt;&lt;/Cite&gt;&lt;/EndNote&gt;</w:instrText>
      </w:r>
      <w:r w:rsidR="00951389">
        <w:rPr>
          <w:noProof/>
        </w:rPr>
        <w:fldChar w:fldCharType="separate"/>
      </w:r>
      <w:r w:rsidR="0044284B">
        <w:rPr>
          <w:noProof/>
        </w:rPr>
        <w:t>[27]</w:t>
      </w:r>
      <w:r w:rsidR="00951389">
        <w:rPr>
          <w:noProof/>
        </w:rPr>
        <w:fldChar w:fldCharType="end"/>
      </w:r>
      <w:r>
        <w:rPr>
          <w:noProof/>
        </w:rPr>
        <w:t>)</w:t>
      </w:r>
    </w:p>
    <w:tbl>
      <w:tblPr>
        <w:tblStyle w:val="Mkatabulky"/>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502"/>
        <w:gridCol w:w="1497"/>
        <w:gridCol w:w="1495"/>
        <w:gridCol w:w="1557"/>
        <w:gridCol w:w="1492"/>
        <w:gridCol w:w="1497"/>
      </w:tblGrid>
      <w:tr w:rsidR="00401DE0" w14:paraId="79DBD8F5" w14:textId="249D55ED" w:rsidTr="002A49A0">
        <w:trPr>
          <w:jc w:val="center"/>
        </w:trPr>
        <w:tc>
          <w:tcPr>
            <w:tcW w:w="1509" w:type="dxa"/>
            <w:tcBorders>
              <w:top w:val="single" w:sz="12" w:space="0" w:color="auto"/>
              <w:bottom w:val="single" w:sz="4" w:space="0" w:color="auto"/>
            </w:tcBorders>
          </w:tcPr>
          <w:p w14:paraId="7CA1CF33" w14:textId="048EF6AF" w:rsidR="00401DE0" w:rsidRPr="001E6B2E" w:rsidRDefault="00401DE0" w:rsidP="00401DE0">
            <w:pPr>
              <w:pStyle w:val="Textvtabulce"/>
              <w:jc w:val="center"/>
              <w:rPr>
                <w:b/>
                <w:bCs/>
              </w:rPr>
            </w:pPr>
            <w:r w:rsidRPr="001E6B2E">
              <w:rPr>
                <w:b/>
                <w:bCs/>
              </w:rPr>
              <w:t>Model</w:t>
            </w:r>
          </w:p>
        </w:tc>
        <w:tc>
          <w:tcPr>
            <w:tcW w:w="1507" w:type="dxa"/>
            <w:tcBorders>
              <w:top w:val="single" w:sz="12" w:space="0" w:color="auto"/>
              <w:bottom w:val="single" w:sz="4" w:space="0" w:color="auto"/>
            </w:tcBorders>
          </w:tcPr>
          <w:p w14:paraId="6696CA8A" w14:textId="002C03BC" w:rsidR="00401DE0" w:rsidRPr="001E6B2E" w:rsidRDefault="00401DE0" w:rsidP="00401DE0">
            <w:pPr>
              <w:pStyle w:val="Textvtabulce"/>
              <w:jc w:val="center"/>
              <w:rPr>
                <w:b/>
                <w:bCs/>
              </w:rPr>
            </w:pPr>
            <w:r w:rsidRPr="001E6B2E">
              <w:rPr>
                <w:b/>
                <w:bCs/>
              </w:rPr>
              <w:t>Dataset</w:t>
            </w:r>
          </w:p>
        </w:tc>
        <w:tc>
          <w:tcPr>
            <w:tcW w:w="1505" w:type="dxa"/>
            <w:tcBorders>
              <w:top w:val="single" w:sz="12" w:space="0" w:color="auto"/>
              <w:bottom w:val="single" w:sz="4" w:space="0" w:color="auto"/>
            </w:tcBorders>
          </w:tcPr>
          <w:p w14:paraId="0AA810D1" w14:textId="02584956" w:rsidR="00401DE0" w:rsidRPr="001E6B2E" w:rsidRDefault="00401DE0" w:rsidP="00401DE0">
            <w:pPr>
              <w:pStyle w:val="Textvtabulce"/>
              <w:jc w:val="center"/>
              <w:rPr>
                <w:b/>
                <w:bCs/>
              </w:rPr>
            </w:pPr>
            <w:r w:rsidRPr="001E6B2E">
              <w:rPr>
                <w:b/>
                <w:bCs/>
              </w:rPr>
              <w:t>mAP</w:t>
            </w:r>
            <w:r w:rsidR="00E06552">
              <w:rPr>
                <w:b/>
                <w:bCs/>
              </w:rPr>
              <w:t>@50</w:t>
            </w:r>
          </w:p>
        </w:tc>
        <w:tc>
          <w:tcPr>
            <w:tcW w:w="1505" w:type="dxa"/>
            <w:tcBorders>
              <w:top w:val="single" w:sz="12" w:space="0" w:color="auto"/>
              <w:bottom w:val="single" w:sz="4" w:space="0" w:color="auto"/>
            </w:tcBorders>
            <w:shd w:val="clear" w:color="auto" w:fill="auto"/>
          </w:tcPr>
          <w:p w14:paraId="6C99D074" w14:textId="062341AB" w:rsidR="00401DE0" w:rsidRPr="001E6B2E" w:rsidRDefault="00401DE0" w:rsidP="00401DE0">
            <w:pPr>
              <w:pStyle w:val="Textvtabulce"/>
              <w:jc w:val="center"/>
              <w:rPr>
                <w:b/>
                <w:bCs/>
              </w:rPr>
            </w:pPr>
            <w:r w:rsidRPr="001E6B2E">
              <w:rPr>
                <w:b/>
                <w:bCs/>
              </w:rPr>
              <w:t>mAP</w:t>
            </w:r>
            <w:r w:rsidR="00E06552">
              <w:rPr>
                <w:b/>
                <w:bCs/>
              </w:rPr>
              <w:t>@[50:95]</w:t>
            </w:r>
          </w:p>
        </w:tc>
        <w:tc>
          <w:tcPr>
            <w:tcW w:w="1507" w:type="dxa"/>
            <w:tcBorders>
              <w:top w:val="single" w:sz="12" w:space="0" w:color="auto"/>
              <w:bottom w:val="single" w:sz="4" w:space="0" w:color="auto"/>
            </w:tcBorders>
          </w:tcPr>
          <w:p w14:paraId="60980BE7" w14:textId="77777777" w:rsidR="00401DE0" w:rsidRDefault="00401DE0" w:rsidP="00401DE0">
            <w:pPr>
              <w:pStyle w:val="Textvtabulce"/>
              <w:jc w:val="center"/>
              <w:rPr>
                <w:b/>
                <w:bCs/>
              </w:rPr>
            </w:pPr>
            <w:r w:rsidRPr="001E6B2E">
              <w:rPr>
                <w:b/>
                <w:bCs/>
              </w:rPr>
              <w:t>Doba detekce</w:t>
            </w:r>
          </w:p>
          <w:p w14:paraId="63DEEAA0" w14:textId="612F70D6" w:rsidR="00401DE0" w:rsidRPr="001E6B2E" w:rsidRDefault="00401DE0" w:rsidP="00401DE0">
            <w:pPr>
              <w:pStyle w:val="Textvtabulce"/>
              <w:jc w:val="center"/>
              <w:rPr>
                <w:b/>
                <w:bCs/>
              </w:rPr>
            </w:pPr>
            <w:r>
              <w:rPr>
                <w:b/>
                <w:bCs/>
              </w:rPr>
              <w:t>[ms]</w:t>
            </w:r>
          </w:p>
        </w:tc>
        <w:tc>
          <w:tcPr>
            <w:tcW w:w="1507" w:type="dxa"/>
            <w:tcBorders>
              <w:top w:val="single" w:sz="12" w:space="0" w:color="auto"/>
              <w:bottom w:val="single" w:sz="4" w:space="0" w:color="auto"/>
            </w:tcBorders>
          </w:tcPr>
          <w:p w14:paraId="42F63D97" w14:textId="17E66D9C" w:rsidR="00401DE0" w:rsidRPr="001E6B2E" w:rsidRDefault="00401DE0" w:rsidP="00401DE0">
            <w:pPr>
              <w:pStyle w:val="Textvtabulce"/>
              <w:jc w:val="center"/>
              <w:rPr>
                <w:b/>
                <w:bCs/>
              </w:rPr>
            </w:pPr>
            <w:r>
              <w:rPr>
                <w:b/>
                <w:bCs/>
              </w:rPr>
              <w:t>GFLOPS</w:t>
            </w:r>
          </w:p>
        </w:tc>
      </w:tr>
      <w:tr w:rsidR="00401DE0" w14:paraId="7D61B3C9" w14:textId="7BA5912F" w:rsidTr="002A49A0">
        <w:trPr>
          <w:jc w:val="center"/>
        </w:trPr>
        <w:tc>
          <w:tcPr>
            <w:tcW w:w="1509" w:type="dxa"/>
            <w:tcBorders>
              <w:top w:val="single" w:sz="4" w:space="0" w:color="auto"/>
            </w:tcBorders>
          </w:tcPr>
          <w:p w14:paraId="021F313C" w14:textId="5A42F691" w:rsidR="00401DE0" w:rsidRDefault="00401DE0" w:rsidP="001E6B2E">
            <w:pPr>
              <w:pStyle w:val="Textvtabulce"/>
            </w:pPr>
            <w:r>
              <w:t>YOLOv5s</w:t>
            </w:r>
          </w:p>
        </w:tc>
        <w:tc>
          <w:tcPr>
            <w:tcW w:w="1507" w:type="dxa"/>
            <w:vMerge w:val="restart"/>
            <w:tcBorders>
              <w:top w:val="single" w:sz="4" w:space="0" w:color="auto"/>
            </w:tcBorders>
            <w:vAlign w:val="center"/>
          </w:tcPr>
          <w:p w14:paraId="01B07297" w14:textId="742C28B2" w:rsidR="00401DE0" w:rsidRDefault="00401DE0" w:rsidP="001E6B2E">
            <w:pPr>
              <w:pStyle w:val="Textvtabulce"/>
              <w:jc w:val="center"/>
            </w:pPr>
            <w:r>
              <w:t>výběr z datasetu COCO</w:t>
            </w:r>
          </w:p>
        </w:tc>
        <w:tc>
          <w:tcPr>
            <w:tcW w:w="1505" w:type="dxa"/>
            <w:tcBorders>
              <w:top w:val="single" w:sz="4" w:space="0" w:color="auto"/>
            </w:tcBorders>
          </w:tcPr>
          <w:p w14:paraId="57F2EFE3" w14:textId="6AE66F5E" w:rsidR="00401DE0" w:rsidRDefault="00401DE0" w:rsidP="001E6B2E">
            <w:pPr>
              <w:pStyle w:val="Textvtabulce"/>
              <w:jc w:val="center"/>
            </w:pPr>
            <w:r>
              <w:t>38,3</w:t>
            </w:r>
          </w:p>
        </w:tc>
        <w:tc>
          <w:tcPr>
            <w:tcW w:w="1505" w:type="dxa"/>
            <w:tcBorders>
              <w:top w:val="single" w:sz="4" w:space="0" w:color="auto"/>
            </w:tcBorders>
          </w:tcPr>
          <w:p w14:paraId="1DE9CDA1" w14:textId="6FDF0448" w:rsidR="00401DE0" w:rsidRDefault="00401DE0" w:rsidP="00401DE0">
            <w:pPr>
              <w:pStyle w:val="Textvtabulce"/>
              <w:jc w:val="center"/>
            </w:pPr>
            <w:r>
              <w:t>23,6</w:t>
            </w:r>
          </w:p>
        </w:tc>
        <w:tc>
          <w:tcPr>
            <w:tcW w:w="1507" w:type="dxa"/>
            <w:tcBorders>
              <w:top w:val="single" w:sz="4" w:space="0" w:color="auto"/>
            </w:tcBorders>
          </w:tcPr>
          <w:p w14:paraId="2D825E20" w14:textId="659E5918" w:rsidR="00401DE0" w:rsidRDefault="00401DE0" w:rsidP="001E6B2E">
            <w:pPr>
              <w:pStyle w:val="Textvtabulce"/>
              <w:jc w:val="center"/>
            </w:pPr>
            <w:r>
              <w:t>27</w:t>
            </w:r>
          </w:p>
        </w:tc>
        <w:tc>
          <w:tcPr>
            <w:tcW w:w="1507" w:type="dxa"/>
            <w:tcBorders>
              <w:top w:val="single" w:sz="4" w:space="0" w:color="auto"/>
            </w:tcBorders>
            <w:shd w:val="clear" w:color="auto" w:fill="auto"/>
          </w:tcPr>
          <w:p w14:paraId="19BFB548" w14:textId="69F92B81" w:rsidR="00401DE0" w:rsidRDefault="00401DE0" w:rsidP="001E6B2E">
            <w:pPr>
              <w:pStyle w:val="Textvtabulce"/>
              <w:jc w:val="center"/>
            </w:pPr>
            <w:r>
              <w:t>17</w:t>
            </w:r>
            <w:r w:rsidR="002A49A0">
              <w:t>,0</w:t>
            </w:r>
          </w:p>
        </w:tc>
      </w:tr>
      <w:tr w:rsidR="00401DE0" w14:paraId="0B4B49C4" w14:textId="6A9A52B6" w:rsidTr="00566F26">
        <w:trPr>
          <w:jc w:val="center"/>
        </w:trPr>
        <w:tc>
          <w:tcPr>
            <w:tcW w:w="1509" w:type="dxa"/>
          </w:tcPr>
          <w:p w14:paraId="283B0EC5" w14:textId="55FA058C" w:rsidR="00401DE0" w:rsidRDefault="00401DE0" w:rsidP="001E6B2E">
            <w:pPr>
              <w:pStyle w:val="Textvtabulce"/>
            </w:pPr>
            <w:r>
              <w:t>YOLOv5m</w:t>
            </w:r>
          </w:p>
        </w:tc>
        <w:tc>
          <w:tcPr>
            <w:tcW w:w="1507" w:type="dxa"/>
            <w:vMerge/>
          </w:tcPr>
          <w:p w14:paraId="7CB27301" w14:textId="77777777" w:rsidR="00401DE0" w:rsidRDefault="00401DE0" w:rsidP="001E6B2E">
            <w:pPr>
              <w:pStyle w:val="Textvtabulce"/>
              <w:jc w:val="center"/>
            </w:pPr>
          </w:p>
        </w:tc>
        <w:tc>
          <w:tcPr>
            <w:tcW w:w="1505" w:type="dxa"/>
          </w:tcPr>
          <w:p w14:paraId="566B472D" w14:textId="14E346A6" w:rsidR="00401DE0" w:rsidRDefault="00401DE0" w:rsidP="001E6B2E">
            <w:pPr>
              <w:pStyle w:val="Textvtabulce"/>
              <w:jc w:val="center"/>
            </w:pPr>
            <w:r>
              <w:t>43,7</w:t>
            </w:r>
          </w:p>
        </w:tc>
        <w:tc>
          <w:tcPr>
            <w:tcW w:w="1505" w:type="dxa"/>
          </w:tcPr>
          <w:p w14:paraId="6C967FE2" w14:textId="507D8AF7" w:rsidR="00401DE0" w:rsidRDefault="00401DE0" w:rsidP="001E6B2E">
            <w:pPr>
              <w:pStyle w:val="Textvtabulce"/>
              <w:jc w:val="center"/>
            </w:pPr>
            <w:r>
              <w:t>28,7</w:t>
            </w:r>
          </w:p>
        </w:tc>
        <w:tc>
          <w:tcPr>
            <w:tcW w:w="1507" w:type="dxa"/>
          </w:tcPr>
          <w:p w14:paraId="64B4E893" w14:textId="7E68CD0F" w:rsidR="00401DE0" w:rsidRDefault="00401DE0" w:rsidP="001E6B2E">
            <w:pPr>
              <w:pStyle w:val="Textvtabulce"/>
              <w:jc w:val="center"/>
            </w:pPr>
            <w:r>
              <w:t>32</w:t>
            </w:r>
          </w:p>
        </w:tc>
        <w:tc>
          <w:tcPr>
            <w:tcW w:w="1507" w:type="dxa"/>
          </w:tcPr>
          <w:p w14:paraId="3D63FBDD" w14:textId="6F095863" w:rsidR="00401DE0" w:rsidRDefault="00401DE0" w:rsidP="001E6B2E">
            <w:pPr>
              <w:pStyle w:val="Textvtabulce"/>
              <w:jc w:val="center"/>
            </w:pPr>
            <w:r>
              <w:t>51,3</w:t>
            </w:r>
          </w:p>
        </w:tc>
      </w:tr>
      <w:tr w:rsidR="00401DE0" w14:paraId="4667DA1E" w14:textId="3FC22EC4" w:rsidTr="00566F26">
        <w:trPr>
          <w:jc w:val="center"/>
        </w:trPr>
        <w:tc>
          <w:tcPr>
            <w:tcW w:w="1509" w:type="dxa"/>
          </w:tcPr>
          <w:p w14:paraId="62598911" w14:textId="73B3A2C6" w:rsidR="00401DE0" w:rsidRDefault="00401DE0" w:rsidP="001E6B2E">
            <w:pPr>
              <w:pStyle w:val="Textvtabulce"/>
            </w:pPr>
            <w:r>
              <w:t>YOLOv5l</w:t>
            </w:r>
          </w:p>
        </w:tc>
        <w:tc>
          <w:tcPr>
            <w:tcW w:w="1507" w:type="dxa"/>
            <w:vMerge/>
          </w:tcPr>
          <w:p w14:paraId="1FEC391B" w14:textId="77777777" w:rsidR="00401DE0" w:rsidRDefault="00401DE0" w:rsidP="001E6B2E">
            <w:pPr>
              <w:pStyle w:val="Textvtabulce"/>
              <w:jc w:val="center"/>
            </w:pPr>
          </w:p>
        </w:tc>
        <w:tc>
          <w:tcPr>
            <w:tcW w:w="1505" w:type="dxa"/>
          </w:tcPr>
          <w:p w14:paraId="69B60A75" w14:textId="71C9991D" w:rsidR="00401DE0" w:rsidRDefault="00401DE0" w:rsidP="001E6B2E">
            <w:pPr>
              <w:pStyle w:val="Textvtabulce"/>
              <w:jc w:val="center"/>
            </w:pPr>
            <w:r>
              <w:t>46,8</w:t>
            </w:r>
          </w:p>
        </w:tc>
        <w:tc>
          <w:tcPr>
            <w:tcW w:w="1505" w:type="dxa"/>
          </w:tcPr>
          <w:p w14:paraId="07BC18CD" w14:textId="60B48A7E" w:rsidR="00401DE0" w:rsidRDefault="00401DE0" w:rsidP="001E6B2E">
            <w:pPr>
              <w:pStyle w:val="Textvtabulce"/>
              <w:jc w:val="center"/>
            </w:pPr>
            <w:r>
              <w:t>31,5</w:t>
            </w:r>
          </w:p>
        </w:tc>
        <w:tc>
          <w:tcPr>
            <w:tcW w:w="1507" w:type="dxa"/>
          </w:tcPr>
          <w:p w14:paraId="56103255" w14:textId="44D6F9FC" w:rsidR="00401DE0" w:rsidRDefault="00401DE0" w:rsidP="001E6B2E">
            <w:pPr>
              <w:pStyle w:val="Textvtabulce"/>
              <w:jc w:val="center"/>
            </w:pPr>
            <w:r>
              <w:t>41</w:t>
            </w:r>
          </w:p>
        </w:tc>
        <w:tc>
          <w:tcPr>
            <w:tcW w:w="1507" w:type="dxa"/>
          </w:tcPr>
          <w:p w14:paraId="1788FB1C" w14:textId="4974EE82" w:rsidR="00401DE0" w:rsidRDefault="00401DE0" w:rsidP="001E6B2E">
            <w:pPr>
              <w:pStyle w:val="Textvtabulce"/>
              <w:jc w:val="center"/>
            </w:pPr>
            <w:r>
              <w:t>115,4</w:t>
            </w:r>
          </w:p>
        </w:tc>
      </w:tr>
      <w:tr w:rsidR="00401DE0" w14:paraId="5EADC16E" w14:textId="7D1615D8" w:rsidTr="00566F26">
        <w:trPr>
          <w:jc w:val="center"/>
        </w:trPr>
        <w:tc>
          <w:tcPr>
            <w:tcW w:w="1509" w:type="dxa"/>
          </w:tcPr>
          <w:p w14:paraId="192798AD" w14:textId="4D787ABE" w:rsidR="00401DE0" w:rsidRDefault="00401DE0" w:rsidP="001E6B2E">
            <w:pPr>
              <w:pStyle w:val="Textvtabulce"/>
            </w:pPr>
            <w:r>
              <w:t>YOLOv5x</w:t>
            </w:r>
          </w:p>
        </w:tc>
        <w:tc>
          <w:tcPr>
            <w:tcW w:w="1507" w:type="dxa"/>
            <w:vMerge/>
          </w:tcPr>
          <w:p w14:paraId="1F18EE48" w14:textId="77777777" w:rsidR="00401DE0" w:rsidRDefault="00401DE0" w:rsidP="001E6B2E">
            <w:pPr>
              <w:pStyle w:val="Textvtabulce"/>
              <w:jc w:val="center"/>
            </w:pPr>
          </w:p>
        </w:tc>
        <w:tc>
          <w:tcPr>
            <w:tcW w:w="1505" w:type="dxa"/>
          </w:tcPr>
          <w:p w14:paraId="538FDF01" w14:textId="620EAE51" w:rsidR="00401DE0" w:rsidRDefault="00401DE0" w:rsidP="001E6B2E">
            <w:pPr>
              <w:pStyle w:val="Textvtabulce"/>
              <w:jc w:val="center"/>
            </w:pPr>
            <w:r>
              <w:t>48,5</w:t>
            </w:r>
          </w:p>
        </w:tc>
        <w:tc>
          <w:tcPr>
            <w:tcW w:w="1505" w:type="dxa"/>
          </w:tcPr>
          <w:p w14:paraId="516B18A2" w14:textId="61B6D4E6" w:rsidR="00401DE0" w:rsidRDefault="00401DE0" w:rsidP="001E6B2E">
            <w:pPr>
              <w:pStyle w:val="Textvtabulce"/>
              <w:jc w:val="center"/>
            </w:pPr>
            <w:r>
              <w:t>32,8</w:t>
            </w:r>
          </w:p>
        </w:tc>
        <w:tc>
          <w:tcPr>
            <w:tcW w:w="1507" w:type="dxa"/>
          </w:tcPr>
          <w:p w14:paraId="149CCE94" w14:textId="0A1A89C0" w:rsidR="00401DE0" w:rsidRDefault="00401DE0" w:rsidP="001E6B2E">
            <w:pPr>
              <w:pStyle w:val="Textvtabulce"/>
              <w:jc w:val="center"/>
            </w:pPr>
            <w:r>
              <w:t>49</w:t>
            </w:r>
          </w:p>
        </w:tc>
        <w:tc>
          <w:tcPr>
            <w:tcW w:w="1507" w:type="dxa"/>
          </w:tcPr>
          <w:p w14:paraId="5350F3E8" w14:textId="4F4F5818" w:rsidR="00401DE0" w:rsidRDefault="00401DE0" w:rsidP="001E6B2E">
            <w:pPr>
              <w:pStyle w:val="Textvtabulce"/>
              <w:jc w:val="center"/>
            </w:pPr>
            <w:r>
              <w:t>218,8</w:t>
            </w:r>
          </w:p>
        </w:tc>
      </w:tr>
    </w:tbl>
    <w:p w14:paraId="100A8BE0" w14:textId="6AE9FF48" w:rsidR="0055602D" w:rsidRDefault="00401DE0" w:rsidP="00E1450C">
      <w:pPr>
        <w:spacing w:before="240"/>
      </w:pPr>
      <w:r>
        <w:t xml:space="preserve">Dále bylo srovnáno použití modelů pro detekci videa na Google Colab a několika variantách zařízení </w:t>
      </w:r>
      <w:r w:rsidR="006E385A">
        <w:t>i</w:t>
      </w:r>
      <w:r>
        <w:t>Phone 12. Z grafu (</w:t>
      </w:r>
      <w:r w:rsidR="00D817BB">
        <w:fldChar w:fldCharType="begin"/>
      </w:r>
      <w:r w:rsidR="00D817BB">
        <w:instrText xml:space="preserve"> REF _Ref188983348 \h </w:instrText>
      </w:r>
      <w:r w:rsidR="00D817BB">
        <w:fldChar w:fldCharType="separate"/>
      </w:r>
      <w:r w:rsidR="00C409DD">
        <w:rPr>
          <w:b/>
          <w:bCs/>
        </w:rPr>
        <w:t>O</w:t>
      </w:r>
      <w:r w:rsidR="00C409DD" w:rsidRPr="0055602D">
        <w:rPr>
          <w:b/>
          <w:bCs/>
        </w:rPr>
        <w:t xml:space="preserve">br. </w:t>
      </w:r>
      <w:r w:rsidR="00C409DD">
        <w:rPr>
          <w:b/>
          <w:bCs/>
          <w:noProof/>
        </w:rPr>
        <w:t>2</w:t>
      </w:r>
      <w:r w:rsidR="00C409DD">
        <w:rPr>
          <w:b/>
          <w:bCs/>
        </w:rPr>
        <w:t>.</w:t>
      </w:r>
      <w:r w:rsidR="00C409DD">
        <w:rPr>
          <w:b/>
          <w:bCs/>
          <w:noProof/>
        </w:rPr>
        <w:t>8</w:t>
      </w:r>
      <w:r w:rsidR="00D817BB">
        <w:fldChar w:fldCharType="end"/>
      </w:r>
      <w:r>
        <w:t xml:space="preserve">) závislosti počtu </w:t>
      </w:r>
      <w:r w:rsidR="00D817BB">
        <w:t>snímků za sekundu (</w:t>
      </w:r>
      <w:r w:rsidR="005C5BC5">
        <w:t>FPS</w:t>
      </w:r>
      <w:r w:rsidR="00D817BB">
        <w:t>)</w:t>
      </w:r>
      <w:r>
        <w:t xml:space="preserve"> na velikosti modelu a použitém zařízení je zřejmé, že při použití hardwarově slabšího zařízení je třeba zvolit jednoduší detekční algoritmus pro udržení dostatečné rychlosti </w:t>
      </w:r>
      <w:r w:rsidR="00830309">
        <w:t xml:space="preserve">pro </w:t>
      </w:r>
      <w:r>
        <w:t>detekc</w:t>
      </w:r>
      <w:r w:rsidR="00830309">
        <w:t>i</w:t>
      </w:r>
      <w:r>
        <w:t xml:space="preserve"> objektů v reálném čase</w:t>
      </w:r>
      <w:r w:rsidR="00830309" w:rsidRPr="00830309">
        <w:t xml:space="preserve"> </w:t>
      </w:r>
      <w:r w:rsidR="00830309">
        <w:t>i za cenu snížení přesnosti detekce</w:t>
      </w:r>
      <w:r>
        <w:t>.</w:t>
      </w:r>
    </w:p>
    <w:p w14:paraId="67394002" w14:textId="05E0909D" w:rsidR="00E1450C" w:rsidRDefault="00E1450C" w:rsidP="0055602D">
      <w:pPr>
        <w:keepNext/>
        <w:spacing w:before="240"/>
        <w:jc w:val="center"/>
      </w:pPr>
      <w:r w:rsidRPr="00E1450C">
        <w:rPr>
          <w:noProof/>
          <w:lang w:eastAsia="cs-CZ"/>
        </w:rPr>
        <w:drawing>
          <wp:inline distT="0" distB="0" distL="0" distR="0" wp14:anchorId="131878FB" wp14:editId="2A358D0C">
            <wp:extent cx="5759450" cy="2231571"/>
            <wp:effectExtent l="0" t="0" r="0" b="0"/>
            <wp:docPr id="1454069775"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9775" name="Obrázek 1" descr="Obsah obrázku text, snímek obrazovky, diagram, řada/pruh&#10;&#10;Popis byl vytvořen automaticky"/>
                    <pic:cNvPicPr/>
                  </pic:nvPicPr>
                  <pic:blipFill rotWithShape="1">
                    <a:blip r:embed="rId22"/>
                    <a:srcRect b="642"/>
                    <a:stretch/>
                  </pic:blipFill>
                  <pic:spPr bwMode="auto">
                    <a:xfrm>
                      <a:off x="0" y="0"/>
                      <a:ext cx="5759450" cy="2231571"/>
                    </a:xfrm>
                    <a:prstGeom prst="rect">
                      <a:avLst/>
                    </a:prstGeom>
                    <a:ln>
                      <a:noFill/>
                    </a:ln>
                    <a:extLst>
                      <a:ext uri="{53640926-AAD7-44D8-BBD7-CCE9431645EC}">
                        <a14:shadowObscured xmlns:a14="http://schemas.microsoft.com/office/drawing/2010/main"/>
                      </a:ext>
                    </a:extLst>
                  </pic:spPr>
                </pic:pic>
              </a:graphicData>
            </a:graphic>
          </wp:inline>
        </w:drawing>
      </w:r>
    </w:p>
    <w:p w14:paraId="036C55BC" w14:textId="25528F74" w:rsidR="00401DE0" w:rsidRPr="00394206" w:rsidRDefault="0055602D" w:rsidP="0055602D">
      <w:pPr>
        <w:pStyle w:val="Titulek"/>
        <w:jc w:val="left"/>
      </w:pPr>
      <w:bookmarkStart w:id="569" w:name="_Ref188983348"/>
      <w:r>
        <w:rPr>
          <w:b/>
          <w:bCs w:val="0"/>
        </w:rPr>
        <w:t>O</w:t>
      </w:r>
      <w:r w:rsidRPr="0055602D">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2</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8</w:t>
      </w:r>
      <w:r w:rsidR="00E360BF">
        <w:rPr>
          <w:b/>
          <w:bCs w:val="0"/>
        </w:rPr>
        <w:fldChar w:fldCharType="end"/>
      </w:r>
      <w:bookmarkEnd w:id="569"/>
      <w:r>
        <w:t>: Závislost rychlosti detekce v </w:t>
      </w:r>
      <w:r w:rsidR="006E385A">
        <w:t>FPS</w:t>
      </w:r>
      <w:r>
        <w:t xml:space="preserve"> na použité velikosti modelu a zařízení (</w:t>
      </w:r>
      <w:r w:rsidR="00590C19">
        <w:t>data</w:t>
      </w:r>
      <w:r>
        <w:t xml:space="preserve"> z </w:t>
      </w:r>
      <w:r w:rsidR="00951389">
        <w:fldChar w:fldCharType="begin"/>
      </w:r>
      <w:r w:rsidR="0044284B">
        <w:instrText xml:space="preserve"> ADDIN EN.CITE &lt;EndNote&gt;&lt;Cite&gt;&lt;Author&gt;Dlužnevskij&lt;/Author&gt;&lt;Year&gt;2021&lt;/Year&gt;&lt;RecNum&gt;15&lt;/RecNum&gt;&lt;DisplayText&gt;[27]&lt;/DisplayText&gt;&lt;record&gt;&lt;rec-number&gt;15&lt;/rec-number&gt;&lt;foreign-keys&gt;&lt;key app="EN" db-id="epv0etvs2pfr99e5xxpv5027xe05stzr22vd" timestamp="1738237943"&gt;15&lt;/key&gt;&lt;/foreign-keys&gt;&lt;ref-type name="Journal Article"&gt;17&lt;/ref-type&gt;&lt;contributors&gt;&lt;authors&gt;&lt;author&gt;&lt;style face="normal" font="default" size="100%"&gt;Dlu&lt;/style&gt;&lt;style face="normal" font="default" charset="238" size="100%"&gt;žnevskij, Daniel&lt;/style&gt;&lt;/author&gt;&lt;author&gt;&lt;style face="normal" font="default" charset="238" size="100%"&gt;Stefanovič, Pavel&lt;/style&gt;&lt;/author&gt;&lt;author&gt;&lt;style face="normal" font="default" charset="238" size="100%"&gt;Ramanauskaitė, Simona&lt;/style&gt;&lt;/author&gt;&lt;/authors&gt;&lt;/contributors&gt;&lt;titles&gt;&lt;title&gt;Investigation of YOLOv5 Efficiency in iPhone Supported Systems&lt;/title&gt;&lt;secondary-title&gt;Baltic Journal of Modern Computing&lt;/secondary-title&gt;&lt;/titles&gt;&lt;periodical&gt;&lt;full-title&gt;Baltic Journal of Modern Computing&lt;/full-title&gt;&lt;/periodical&gt;&lt;volume&gt;&lt;style face="normal" font="default" charset="238" size="100%"&gt;9&lt;/style&gt;&lt;/volume&gt;&lt;number&gt;&lt;style face="normal" font="default" charset="238" size="100%"&gt;3&lt;/style&gt;&lt;/number&gt;&lt;dates&gt;&lt;year&gt;&lt;style face="normal" font="default" charset="238" size="100%"&gt;2021&lt;/style&gt;&lt;/year&gt;&lt;/dates&gt;&lt;urls&gt;&lt;/urls&gt;&lt;electronic-resource-num&gt;10.22364/bjmc.2021.9.3.07&lt;/electronic-resource-num&gt;&lt;/record&gt;&lt;/Cite&gt;&lt;/EndNote&gt;</w:instrText>
      </w:r>
      <w:r w:rsidR="00951389">
        <w:fldChar w:fldCharType="separate"/>
      </w:r>
      <w:r w:rsidR="0044284B">
        <w:rPr>
          <w:noProof/>
        </w:rPr>
        <w:t>[27]</w:t>
      </w:r>
      <w:r w:rsidR="00951389">
        <w:fldChar w:fldCharType="end"/>
      </w:r>
      <w:r>
        <w:t>)</w:t>
      </w:r>
    </w:p>
    <w:p w14:paraId="3EA5EBC9" w14:textId="058C03BA" w:rsidR="00053356" w:rsidRDefault="00053356" w:rsidP="00053356">
      <w:pPr>
        <w:pStyle w:val="Nadpis3"/>
      </w:pPr>
      <w:bookmarkStart w:id="570" w:name="_Toc199797215"/>
      <w:r>
        <w:t xml:space="preserve">Výstup YOLO </w:t>
      </w:r>
      <w:r w:rsidR="00D817BB">
        <w:t>algoritmu</w:t>
      </w:r>
      <w:bookmarkEnd w:id="570"/>
    </w:p>
    <w:p w14:paraId="33241790" w14:textId="171E21B4" w:rsidR="00053356" w:rsidRDefault="00053356" w:rsidP="00053356">
      <w:r>
        <w:t xml:space="preserve">Výstupem po zpracování algoritmem je pro každý objekt nalezený v obrazu </w:t>
      </w:r>
      <w:r w:rsidR="00AB2055">
        <w:t xml:space="preserve">bounding box </w:t>
      </w:r>
      <w:r>
        <w:t>ohraničující nalezený objekt pomocí opsaného obdélníku. Ke každé lokalizaci náleží také třída, která udává, o jaký typ objektu se jedná. Dále je ke každému objektu přiřazen</w:t>
      </w:r>
      <w:r w:rsidR="008E3595">
        <w:t>a</w:t>
      </w:r>
      <w:r>
        <w:t xml:space="preserve"> </w:t>
      </w:r>
      <w:r w:rsidR="008E3595">
        <w:t xml:space="preserve">míra </w:t>
      </w:r>
      <w:del w:id="571" w:author="Ingr Jiri" w:date="2025-06-02T15:45:00Z" w16du:dateUtc="2025-06-02T13:45:00Z">
        <w:r w:rsidR="008E3595" w:rsidDel="00A221F1">
          <w:delText>spolehlivosti</w:delText>
        </w:r>
      </w:del>
      <w:ins w:id="572" w:author="Ingr Jiri" w:date="2025-06-02T15:45:00Z" w16du:dateUtc="2025-06-02T13:45:00Z">
        <w:r w:rsidR="00A221F1">
          <w:t>konfidence</w:t>
        </w:r>
      </w:ins>
      <w:del w:id="573" w:author="Ingr Jiri" w:date="2025-06-02T15:46:00Z" w16du:dateUtc="2025-06-02T13:46:00Z">
        <w:r w:rsidR="008E3595" w:rsidDel="007F52A3">
          <w:delText xml:space="preserve"> predikce</w:delText>
        </w:r>
      </w:del>
      <w:r>
        <w:t>, kter</w:t>
      </w:r>
      <w:r w:rsidR="008E3595">
        <w:t>á</w:t>
      </w:r>
      <w:r>
        <w:t xml:space="preserve"> vypovídá jak o pravděpodobnosti detekce objektu správn</w:t>
      </w:r>
      <w:r w:rsidR="00951389">
        <w:t>é</w:t>
      </w:r>
      <w:r>
        <w:t xml:space="preserve"> třídy, tak o jistot</w:t>
      </w:r>
      <w:r w:rsidR="00653F6C">
        <w:t>ě</w:t>
      </w:r>
      <w:r>
        <w:t xml:space="preserve"> </w:t>
      </w:r>
      <w:r w:rsidR="00830309">
        <w:t xml:space="preserve">správného </w:t>
      </w:r>
      <w:r>
        <w:t>určení polohy obj</w:t>
      </w:r>
      <w:r w:rsidR="00653F6C">
        <w:t>ek</w:t>
      </w:r>
      <w:r>
        <w:t>tu.</w:t>
      </w:r>
    </w:p>
    <w:p w14:paraId="36A3163E" w14:textId="27F1D0E0" w:rsidR="00982CF8" w:rsidRDefault="00982CF8" w:rsidP="00982CF8">
      <w:pPr>
        <w:pStyle w:val="Nadpis2"/>
      </w:pPr>
      <w:bookmarkStart w:id="574" w:name="_Toc199797216"/>
      <w:r>
        <w:t xml:space="preserve">Srovnání </w:t>
      </w:r>
      <w:r w:rsidR="00504F68">
        <w:t>o</w:t>
      </w:r>
      <w:r>
        <w:t xml:space="preserve">ne-stage vs. </w:t>
      </w:r>
      <w:r w:rsidR="00504F68">
        <w:t>t</w:t>
      </w:r>
      <w:r>
        <w:t>wo-stage</w:t>
      </w:r>
      <w:r w:rsidR="00504F68">
        <w:t xml:space="preserve"> </w:t>
      </w:r>
      <w:r w:rsidR="006A539A">
        <w:t>algortimů</w:t>
      </w:r>
      <w:bookmarkEnd w:id="574"/>
    </w:p>
    <w:p w14:paraId="29C49BF1" w14:textId="303BE2DD" w:rsidR="00E7794F" w:rsidRPr="00E7794F" w:rsidRDefault="00E7794F" w:rsidP="00E7794F">
      <w:r>
        <w:t>Porovnání výše uvedených přístupů není snadnou záležitostí. Spolehlivost každého algoritmu lze měnit různým nastavením jeho hyperparamertů</w:t>
      </w:r>
      <w:r w:rsidR="00CA01CA">
        <w:t>, zároveň žádný model není nejefektivnějším řešením pro všechny úlohy. Každý z uvedených modelů má své využití v </w:t>
      </w:r>
      <w:r w:rsidR="006E385A">
        <w:t>určité</w:t>
      </w:r>
      <w:r w:rsidR="00CA01CA">
        <w:t xml:space="preserve"> aplikační </w:t>
      </w:r>
      <w:r w:rsidR="00CA01CA">
        <w:lastRenderedPageBreak/>
        <w:t>oblasti</w:t>
      </w:r>
      <w:r w:rsidR="0046236A">
        <w:t xml:space="preserve">, </w:t>
      </w:r>
      <w:r w:rsidR="00CA01CA">
        <w:t xml:space="preserve">různým úlohám </w:t>
      </w:r>
      <w:r w:rsidR="0046236A">
        <w:t xml:space="preserve">tedy </w:t>
      </w:r>
      <w:r w:rsidR="00CA01CA">
        <w:t xml:space="preserve">vyhovují různé detekční algoritmy. </w:t>
      </w:r>
      <w:r w:rsidR="0046236A">
        <w:t xml:space="preserve">V článku </w:t>
      </w:r>
      <w:r w:rsidR="0046236A">
        <w:fldChar w:fldCharType="begin"/>
      </w:r>
      <w:r w:rsidR="0044284B">
        <w:instrText xml:space="preserve"> ADDIN EN.CITE &lt;EndNote&gt;&lt;Cite&gt;&lt;Author&gt;Shetty&lt;/Author&gt;&lt;Year&gt;2021&lt;/Year&gt;&lt;RecNum&gt;28&lt;/RecNum&gt;&lt;DisplayText&gt;[29]&lt;/DisplayText&gt;&lt;record&gt;&lt;rec-number&gt;28&lt;/rec-number&gt;&lt;foreign-keys&gt;&lt;key app="EN" db-id="epv0etvs2pfr99e5xxpv5027xe05stzr22vd" timestamp="1740039792"&gt;28&lt;/key&gt;&lt;/foreign-keys&gt;&lt;ref-type name="Conference Paper"&gt;47&lt;/ref-type&gt;&lt;contributors&gt;&lt;authors&gt;&lt;author&gt;Shetty, Aakash K.&lt;/author&gt;&lt;author&gt;Saha, Ishani&lt;/author&gt;&lt;author&gt;Sanghvi, Rutvik M.&lt;/author&gt;&lt;author&gt;Save, Siddhesh A.&lt;/author&gt;&lt;author&gt;Patel, Yashkumar J.&lt;/author&gt;&lt;/authors&gt;&lt;/contributors&gt;&lt;titles&gt;&lt;title&gt;A Review: Object Detection Models&lt;/title&gt;&lt;secondary-title&gt;2021 6th International Conference for Convergence in Technology (I2CT)&lt;/secondary-title&gt;&lt;/titles&gt;&lt;pages&gt;1-8&lt;/pages&gt;&lt;dates&gt;&lt;year&gt;&lt;style face="normal" font="default" charset="238" size="100%"&gt;2021&lt;/style&gt;&lt;/year&gt;&lt;/dates&gt;&lt;pub-location&gt;Maharashtra, India&lt;/pub-location&gt;&lt;urls&gt;&lt;/urls&gt;&lt;electronic-resource-num&gt;10.1109/I2CT51068.2021.9417895&lt;/electronic-resource-num&gt;&lt;/record&gt;&lt;/Cite&gt;&lt;/EndNote&gt;</w:instrText>
      </w:r>
      <w:r w:rsidR="0046236A">
        <w:fldChar w:fldCharType="separate"/>
      </w:r>
      <w:r w:rsidR="0044284B">
        <w:rPr>
          <w:noProof/>
        </w:rPr>
        <w:t>[29]</w:t>
      </w:r>
      <w:r w:rsidR="0046236A">
        <w:fldChar w:fldCharType="end"/>
      </w:r>
      <w:r w:rsidR="0046236A">
        <w:t xml:space="preserve"> byla srovnána přesnost a rychlost rozdílných one-stage a two-stage přístupů, z nichž vybrané modely byly uvedeny v </w:t>
      </w:r>
      <w:r w:rsidR="0046236A">
        <w:fldChar w:fldCharType="begin"/>
      </w:r>
      <w:r w:rsidR="0046236A">
        <w:instrText xml:space="preserve"> REF _Ref190937034 \h </w:instrText>
      </w:r>
      <w:r w:rsidR="0046236A">
        <w:fldChar w:fldCharType="separate"/>
      </w:r>
      <w:r w:rsidR="00C409DD" w:rsidRPr="006A539A">
        <w:rPr>
          <w:b/>
          <w:bCs/>
        </w:rPr>
        <w:t>Tabul</w:t>
      </w:r>
      <w:r w:rsidR="006E385A">
        <w:rPr>
          <w:b/>
          <w:bCs/>
        </w:rPr>
        <w:t>ce</w:t>
      </w:r>
      <w:r w:rsidR="00C409DD" w:rsidRPr="006A539A">
        <w:rPr>
          <w:b/>
          <w:bCs/>
        </w:rPr>
        <w:t xml:space="preserve"> </w:t>
      </w:r>
      <w:r w:rsidR="00C409DD">
        <w:rPr>
          <w:b/>
          <w:bCs/>
          <w:noProof/>
        </w:rPr>
        <w:t>2</w:t>
      </w:r>
      <w:r w:rsidR="00C409DD">
        <w:rPr>
          <w:b/>
          <w:bCs/>
        </w:rPr>
        <w:t>.</w:t>
      </w:r>
      <w:r w:rsidR="00C409DD">
        <w:rPr>
          <w:b/>
          <w:bCs/>
          <w:noProof/>
        </w:rPr>
        <w:t>3</w:t>
      </w:r>
      <w:r w:rsidR="0046236A">
        <w:fldChar w:fldCharType="end"/>
      </w:r>
      <w:r w:rsidR="0046236A">
        <w:t xml:space="preserve">. </w:t>
      </w:r>
      <w:r w:rsidR="0092332C" w:rsidRPr="0092332C">
        <w:t>Je třeba mít na paměti, že výsledky mohou být do určité míry ovlivněny diskutovanými faktory.</w:t>
      </w:r>
    </w:p>
    <w:p w14:paraId="46C5AD3D" w14:textId="65BA546B" w:rsidR="006A539A" w:rsidRDefault="006A539A" w:rsidP="006A539A">
      <w:pPr>
        <w:pStyle w:val="Titulek"/>
        <w:keepNext/>
      </w:pPr>
      <w:bookmarkStart w:id="575" w:name="_Ref190937034"/>
      <w:r w:rsidRPr="006A539A">
        <w:rPr>
          <w:b/>
          <w:bCs w:val="0"/>
        </w:rPr>
        <w:t xml:space="preserve">Tabulka </w:t>
      </w:r>
      <w:r w:rsidR="00F067DF">
        <w:rPr>
          <w:b/>
          <w:bCs w:val="0"/>
        </w:rPr>
        <w:fldChar w:fldCharType="begin"/>
      </w:r>
      <w:r w:rsidR="00F067DF">
        <w:rPr>
          <w:b/>
          <w:bCs w:val="0"/>
        </w:rPr>
        <w:instrText xml:space="preserve"> STYLEREF 1 \s </w:instrText>
      </w:r>
      <w:r w:rsidR="00F067DF">
        <w:rPr>
          <w:b/>
          <w:bCs w:val="0"/>
        </w:rPr>
        <w:fldChar w:fldCharType="separate"/>
      </w:r>
      <w:r w:rsidR="00F067DF">
        <w:rPr>
          <w:b/>
          <w:bCs w:val="0"/>
          <w:noProof/>
        </w:rPr>
        <w:t>2</w:t>
      </w:r>
      <w:r w:rsidR="00F067DF">
        <w:rPr>
          <w:b/>
          <w:bCs w:val="0"/>
        </w:rPr>
        <w:fldChar w:fldCharType="end"/>
      </w:r>
      <w:r w:rsidR="00F067DF">
        <w:rPr>
          <w:b/>
          <w:bCs w:val="0"/>
        </w:rPr>
        <w:t>.</w:t>
      </w:r>
      <w:r w:rsidR="00F067DF">
        <w:rPr>
          <w:b/>
          <w:bCs w:val="0"/>
        </w:rPr>
        <w:fldChar w:fldCharType="begin"/>
      </w:r>
      <w:r w:rsidR="00F067DF">
        <w:rPr>
          <w:b/>
          <w:bCs w:val="0"/>
        </w:rPr>
        <w:instrText xml:space="preserve"> SEQ Tabulka \* ARABIC \s 1 </w:instrText>
      </w:r>
      <w:r w:rsidR="00F067DF">
        <w:rPr>
          <w:b/>
          <w:bCs w:val="0"/>
        </w:rPr>
        <w:fldChar w:fldCharType="separate"/>
      </w:r>
      <w:r w:rsidR="00F067DF">
        <w:rPr>
          <w:b/>
          <w:bCs w:val="0"/>
          <w:noProof/>
        </w:rPr>
        <w:t>3</w:t>
      </w:r>
      <w:r w:rsidR="00F067DF">
        <w:rPr>
          <w:b/>
          <w:bCs w:val="0"/>
        </w:rPr>
        <w:fldChar w:fldCharType="end"/>
      </w:r>
      <w:bookmarkEnd w:id="575"/>
      <w:r>
        <w:t>: Srovnání one-stage vs. two-stage algoritmů</w:t>
      </w:r>
      <w:r w:rsidR="000818B2">
        <w:t xml:space="preserve"> (převzato a upraveno z </w:t>
      </w:r>
      <w:r w:rsidR="000818B2">
        <w:fldChar w:fldCharType="begin"/>
      </w:r>
      <w:r w:rsidR="0044284B">
        <w:instrText xml:space="preserve"> ADDIN EN.CITE &lt;EndNote&gt;&lt;Cite&gt;&lt;Author&gt;Shetty&lt;/Author&gt;&lt;Year&gt;2021&lt;/Year&gt;&lt;RecNum&gt;28&lt;/RecNum&gt;&lt;DisplayText&gt;[29]&lt;/DisplayText&gt;&lt;record&gt;&lt;rec-number&gt;28&lt;/rec-number&gt;&lt;foreign-keys&gt;&lt;key app="EN" db-id="epv0etvs2pfr99e5xxpv5027xe05stzr22vd" timestamp="1740039792"&gt;28&lt;/key&gt;&lt;/foreign-keys&gt;&lt;ref-type name="Conference Paper"&gt;47&lt;/ref-type&gt;&lt;contributors&gt;&lt;authors&gt;&lt;author&gt;Shetty, Aakash K.&lt;/author&gt;&lt;author&gt;Saha, Ishani&lt;/author&gt;&lt;author&gt;Sanghvi, Rutvik M.&lt;/author&gt;&lt;author&gt;Save, Siddhesh A.&lt;/author&gt;&lt;author&gt;Patel, Yashkumar J.&lt;/author&gt;&lt;/authors&gt;&lt;/contributors&gt;&lt;titles&gt;&lt;title&gt;A Review: Object Detection Models&lt;/title&gt;&lt;secondary-title&gt;2021 6th International Conference for Convergence in Technology (I2CT)&lt;/secondary-title&gt;&lt;/titles&gt;&lt;pages&gt;1-8&lt;/pages&gt;&lt;dates&gt;&lt;year&gt;&lt;style face="normal" font="default" charset="238" size="100%"&gt;2021&lt;/style&gt;&lt;/year&gt;&lt;/dates&gt;&lt;pub-location&gt;Maharashtra, India&lt;/pub-location&gt;&lt;urls&gt;&lt;/urls&gt;&lt;electronic-resource-num&gt;10.1109/I2CT51068.2021.9417895&lt;/electronic-resource-num&gt;&lt;/record&gt;&lt;/Cite&gt;&lt;/EndNote&gt;</w:instrText>
      </w:r>
      <w:r w:rsidR="000818B2">
        <w:fldChar w:fldCharType="separate"/>
      </w:r>
      <w:r w:rsidR="0044284B">
        <w:rPr>
          <w:noProof/>
        </w:rPr>
        <w:t>[29]</w:t>
      </w:r>
      <w:r w:rsidR="000818B2">
        <w:fldChar w:fldCharType="end"/>
      </w:r>
      <w:r w:rsidR="000818B2">
        <w:t>)</w:t>
      </w:r>
    </w:p>
    <w:tbl>
      <w:tblPr>
        <w:tblStyle w:val="Mkatabulky"/>
        <w:tblW w:w="0" w:type="auto"/>
        <w:jc w:val="center"/>
        <w:tblBorders>
          <w:insideH w:val="none" w:sz="0" w:space="0" w:color="auto"/>
          <w:insideV w:val="none" w:sz="0" w:space="0" w:color="auto"/>
        </w:tblBorders>
        <w:tblLook w:val="04A0" w:firstRow="1" w:lastRow="0" w:firstColumn="1" w:lastColumn="0" w:noHBand="0" w:noVBand="1"/>
      </w:tblPr>
      <w:tblGrid>
        <w:gridCol w:w="1261"/>
        <w:gridCol w:w="2463"/>
        <w:gridCol w:w="1701"/>
        <w:gridCol w:w="1701"/>
      </w:tblGrid>
      <w:tr w:rsidR="002A79F7" w14:paraId="7EDAC44A" w14:textId="77777777" w:rsidTr="000818B2">
        <w:trPr>
          <w:trHeight w:val="340"/>
          <w:jc w:val="center"/>
        </w:trPr>
        <w:tc>
          <w:tcPr>
            <w:tcW w:w="3724" w:type="dxa"/>
            <w:gridSpan w:val="2"/>
            <w:tcBorders>
              <w:top w:val="single" w:sz="12" w:space="0" w:color="auto"/>
              <w:left w:val="single" w:sz="12" w:space="0" w:color="auto"/>
              <w:bottom w:val="single" w:sz="4" w:space="0" w:color="auto"/>
            </w:tcBorders>
            <w:vAlign w:val="center"/>
          </w:tcPr>
          <w:p w14:paraId="3D80FF1E" w14:textId="2D1DD1CA" w:rsidR="002A79F7" w:rsidRPr="000818B2" w:rsidRDefault="002A79F7" w:rsidP="000818B2">
            <w:pPr>
              <w:pStyle w:val="Textvtabulce"/>
              <w:jc w:val="center"/>
              <w:rPr>
                <w:b/>
                <w:bCs/>
              </w:rPr>
            </w:pPr>
            <w:r w:rsidRPr="000818B2">
              <w:rPr>
                <w:b/>
                <w:bCs/>
              </w:rPr>
              <w:t>Model</w:t>
            </w:r>
          </w:p>
        </w:tc>
        <w:tc>
          <w:tcPr>
            <w:tcW w:w="1701" w:type="dxa"/>
            <w:tcBorders>
              <w:top w:val="single" w:sz="12" w:space="0" w:color="auto"/>
              <w:bottom w:val="single" w:sz="4" w:space="0" w:color="auto"/>
            </w:tcBorders>
            <w:vAlign w:val="center"/>
          </w:tcPr>
          <w:p w14:paraId="18C7EEB4" w14:textId="7BCF9246" w:rsidR="002A79F7" w:rsidRPr="000818B2" w:rsidRDefault="002A79F7" w:rsidP="000818B2">
            <w:pPr>
              <w:pStyle w:val="Textvtabulce"/>
              <w:jc w:val="center"/>
              <w:rPr>
                <w:b/>
                <w:bCs/>
              </w:rPr>
            </w:pPr>
            <w:r w:rsidRPr="000818B2">
              <w:rPr>
                <w:b/>
                <w:bCs/>
              </w:rPr>
              <w:t>mAP@50</w:t>
            </w:r>
          </w:p>
        </w:tc>
        <w:tc>
          <w:tcPr>
            <w:tcW w:w="1701" w:type="dxa"/>
            <w:tcBorders>
              <w:top w:val="single" w:sz="12" w:space="0" w:color="auto"/>
              <w:bottom w:val="single" w:sz="4" w:space="0" w:color="auto"/>
              <w:right w:val="single" w:sz="12" w:space="0" w:color="auto"/>
            </w:tcBorders>
            <w:vAlign w:val="center"/>
          </w:tcPr>
          <w:p w14:paraId="491D29D6" w14:textId="5D79C869" w:rsidR="002A79F7" w:rsidRPr="000818B2" w:rsidRDefault="002A79F7" w:rsidP="000818B2">
            <w:pPr>
              <w:pStyle w:val="Textvtabulce"/>
              <w:jc w:val="center"/>
              <w:rPr>
                <w:b/>
                <w:bCs/>
              </w:rPr>
            </w:pPr>
            <w:r w:rsidRPr="000818B2">
              <w:rPr>
                <w:b/>
                <w:bCs/>
              </w:rPr>
              <w:t>FPS</w:t>
            </w:r>
          </w:p>
        </w:tc>
      </w:tr>
      <w:tr w:rsidR="002A79F7" w14:paraId="3E783EB2" w14:textId="77777777" w:rsidTr="00E7794F">
        <w:trPr>
          <w:trHeight w:val="340"/>
          <w:jc w:val="center"/>
        </w:trPr>
        <w:tc>
          <w:tcPr>
            <w:tcW w:w="1261" w:type="dxa"/>
            <w:vMerge w:val="restart"/>
            <w:tcBorders>
              <w:top w:val="single" w:sz="4" w:space="0" w:color="auto"/>
              <w:left w:val="single" w:sz="12" w:space="0" w:color="auto"/>
            </w:tcBorders>
            <w:vAlign w:val="center"/>
          </w:tcPr>
          <w:p w14:paraId="29A94B03" w14:textId="7E31BFDC" w:rsidR="002A79F7" w:rsidRDefault="002A79F7" w:rsidP="000818B2">
            <w:pPr>
              <w:pStyle w:val="Textvtabulce"/>
            </w:pPr>
            <w:r>
              <w:t>two-stage</w:t>
            </w:r>
          </w:p>
        </w:tc>
        <w:tc>
          <w:tcPr>
            <w:tcW w:w="2463" w:type="dxa"/>
            <w:tcBorders>
              <w:top w:val="single" w:sz="4" w:space="0" w:color="auto"/>
            </w:tcBorders>
            <w:vAlign w:val="center"/>
          </w:tcPr>
          <w:p w14:paraId="5EAF7CF1" w14:textId="0EA02DA2" w:rsidR="002A79F7" w:rsidRDefault="002A79F7" w:rsidP="000818B2">
            <w:pPr>
              <w:pStyle w:val="Textvtabulce"/>
              <w:jc w:val="center"/>
            </w:pPr>
            <w:r>
              <w:t>R-CNN</w:t>
            </w:r>
          </w:p>
        </w:tc>
        <w:tc>
          <w:tcPr>
            <w:tcW w:w="1701" w:type="dxa"/>
            <w:tcBorders>
              <w:top w:val="single" w:sz="4" w:space="0" w:color="auto"/>
            </w:tcBorders>
            <w:vAlign w:val="center"/>
          </w:tcPr>
          <w:p w14:paraId="0D591500" w14:textId="02E6EF9B" w:rsidR="002A79F7" w:rsidRDefault="006A539A" w:rsidP="000818B2">
            <w:pPr>
              <w:pStyle w:val="Textvtabulce"/>
              <w:jc w:val="center"/>
            </w:pPr>
            <w:r>
              <w:t>-</w:t>
            </w:r>
          </w:p>
        </w:tc>
        <w:tc>
          <w:tcPr>
            <w:tcW w:w="1701" w:type="dxa"/>
            <w:tcBorders>
              <w:top w:val="single" w:sz="4" w:space="0" w:color="auto"/>
              <w:right w:val="single" w:sz="12" w:space="0" w:color="auto"/>
            </w:tcBorders>
            <w:vAlign w:val="center"/>
          </w:tcPr>
          <w:p w14:paraId="2D87669C" w14:textId="67F92697" w:rsidR="002A79F7" w:rsidRDefault="006A539A" w:rsidP="000818B2">
            <w:pPr>
              <w:pStyle w:val="Textvtabulce"/>
              <w:jc w:val="center"/>
            </w:pPr>
            <w:r>
              <w:t>0,03</w:t>
            </w:r>
          </w:p>
        </w:tc>
      </w:tr>
      <w:tr w:rsidR="002A79F7" w14:paraId="07AD0D8B" w14:textId="77777777" w:rsidTr="00E7794F">
        <w:trPr>
          <w:trHeight w:val="340"/>
          <w:jc w:val="center"/>
        </w:trPr>
        <w:tc>
          <w:tcPr>
            <w:tcW w:w="1261" w:type="dxa"/>
            <w:vMerge/>
            <w:tcBorders>
              <w:left w:val="single" w:sz="12" w:space="0" w:color="auto"/>
            </w:tcBorders>
            <w:vAlign w:val="center"/>
          </w:tcPr>
          <w:p w14:paraId="260A0C35" w14:textId="77777777" w:rsidR="002A79F7" w:rsidRDefault="002A79F7" w:rsidP="000818B2">
            <w:pPr>
              <w:pStyle w:val="Textvtabulce"/>
            </w:pPr>
          </w:p>
        </w:tc>
        <w:tc>
          <w:tcPr>
            <w:tcW w:w="2463" w:type="dxa"/>
            <w:vAlign w:val="center"/>
          </w:tcPr>
          <w:p w14:paraId="6A83030D" w14:textId="02BF2A13" w:rsidR="002A79F7" w:rsidRDefault="002A79F7" w:rsidP="000818B2">
            <w:pPr>
              <w:pStyle w:val="Textvtabulce"/>
              <w:jc w:val="center"/>
            </w:pPr>
            <w:r>
              <w:t>Fast R-CNN</w:t>
            </w:r>
          </w:p>
        </w:tc>
        <w:tc>
          <w:tcPr>
            <w:tcW w:w="1701" w:type="dxa"/>
            <w:vAlign w:val="center"/>
          </w:tcPr>
          <w:p w14:paraId="3F18F399" w14:textId="186D7994" w:rsidR="002A79F7" w:rsidRDefault="006A539A" w:rsidP="000818B2">
            <w:pPr>
              <w:pStyle w:val="Textvtabulce"/>
              <w:jc w:val="center"/>
            </w:pPr>
            <w:r>
              <w:t>39,9</w:t>
            </w:r>
          </w:p>
        </w:tc>
        <w:tc>
          <w:tcPr>
            <w:tcW w:w="1701" w:type="dxa"/>
            <w:tcBorders>
              <w:right w:val="single" w:sz="12" w:space="0" w:color="auto"/>
            </w:tcBorders>
            <w:vAlign w:val="center"/>
          </w:tcPr>
          <w:p w14:paraId="3B46014F" w14:textId="7BCFFB76" w:rsidR="002A79F7" w:rsidRDefault="006A539A" w:rsidP="000818B2">
            <w:pPr>
              <w:pStyle w:val="Textvtabulce"/>
              <w:jc w:val="center"/>
            </w:pPr>
            <w:r>
              <w:t>0,5</w:t>
            </w:r>
          </w:p>
        </w:tc>
      </w:tr>
      <w:tr w:rsidR="002A79F7" w14:paraId="4C4ED5C3" w14:textId="77777777" w:rsidTr="00E7794F">
        <w:trPr>
          <w:trHeight w:val="340"/>
          <w:jc w:val="center"/>
        </w:trPr>
        <w:tc>
          <w:tcPr>
            <w:tcW w:w="1261" w:type="dxa"/>
            <w:vMerge/>
            <w:tcBorders>
              <w:left w:val="single" w:sz="12" w:space="0" w:color="auto"/>
            </w:tcBorders>
            <w:vAlign w:val="center"/>
          </w:tcPr>
          <w:p w14:paraId="14ED38CF" w14:textId="77777777" w:rsidR="002A79F7" w:rsidRDefault="002A79F7" w:rsidP="000818B2">
            <w:pPr>
              <w:pStyle w:val="Textvtabulce"/>
            </w:pPr>
          </w:p>
        </w:tc>
        <w:tc>
          <w:tcPr>
            <w:tcW w:w="2463" w:type="dxa"/>
            <w:vAlign w:val="center"/>
          </w:tcPr>
          <w:p w14:paraId="6BA91039" w14:textId="6050B0AD" w:rsidR="002A79F7" w:rsidRDefault="002A79F7" w:rsidP="000818B2">
            <w:pPr>
              <w:pStyle w:val="Textvtabulce"/>
              <w:jc w:val="center"/>
            </w:pPr>
            <w:r>
              <w:t>Faster R-CNN</w:t>
            </w:r>
          </w:p>
        </w:tc>
        <w:tc>
          <w:tcPr>
            <w:tcW w:w="1701" w:type="dxa"/>
            <w:vAlign w:val="center"/>
          </w:tcPr>
          <w:p w14:paraId="4FE04F4B" w14:textId="7F2D8688" w:rsidR="002A79F7" w:rsidRDefault="006A539A" w:rsidP="000818B2">
            <w:pPr>
              <w:pStyle w:val="Textvtabulce"/>
              <w:jc w:val="center"/>
            </w:pPr>
            <w:r>
              <w:t>42,7</w:t>
            </w:r>
          </w:p>
        </w:tc>
        <w:tc>
          <w:tcPr>
            <w:tcW w:w="1701" w:type="dxa"/>
            <w:tcBorders>
              <w:right w:val="single" w:sz="12" w:space="0" w:color="auto"/>
            </w:tcBorders>
            <w:vAlign w:val="center"/>
          </w:tcPr>
          <w:p w14:paraId="6B4EE25C" w14:textId="74EEE6E8" w:rsidR="002A79F7" w:rsidRDefault="006A539A" w:rsidP="000818B2">
            <w:pPr>
              <w:pStyle w:val="Textvtabulce"/>
              <w:jc w:val="center"/>
            </w:pPr>
            <w:r>
              <w:t>7</w:t>
            </w:r>
          </w:p>
        </w:tc>
      </w:tr>
      <w:tr w:rsidR="002A79F7" w14:paraId="03A9852E" w14:textId="77777777" w:rsidTr="00E7794F">
        <w:trPr>
          <w:trHeight w:val="340"/>
          <w:jc w:val="center"/>
        </w:trPr>
        <w:tc>
          <w:tcPr>
            <w:tcW w:w="1261" w:type="dxa"/>
            <w:vMerge w:val="restart"/>
            <w:tcBorders>
              <w:left w:val="single" w:sz="12" w:space="0" w:color="auto"/>
            </w:tcBorders>
            <w:vAlign w:val="center"/>
          </w:tcPr>
          <w:p w14:paraId="076B7AE0" w14:textId="57C05595" w:rsidR="002A79F7" w:rsidRDefault="002A79F7" w:rsidP="000818B2">
            <w:pPr>
              <w:pStyle w:val="Textvtabulce"/>
            </w:pPr>
            <w:r>
              <w:t>one-stage</w:t>
            </w:r>
          </w:p>
        </w:tc>
        <w:tc>
          <w:tcPr>
            <w:tcW w:w="2463" w:type="dxa"/>
            <w:vAlign w:val="center"/>
          </w:tcPr>
          <w:p w14:paraId="41559F78" w14:textId="72423AA8" w:rsidR="002A79F7" w:rsidRDefault="002A79F7" w:rsidP="000818B2">
            <w:pPr>
              <w:pStyle w:val="Textvtabulce"/>
              <w:jc w:val="center"/>
            </w:pPr>
            <w:r>
              <w:t>SSD512</w:t>
            </w:r>
          </w:p>
        </w:tc>
        <w:tc>
          <w:tcPr>
            <w:tcW w:w="1701" w:type="dxa"/>
            <w:vAlign w:val="center"/>
          </w:tcPr>
          <w:p w14:paraId="0CD38C00" w14:textId="4C66C012" w:rsidR="002A79F7" w:rsidRDefault="006A539A" w:rsidP="000818B2">
            <w:pPr>
              <w:pStyle w:val="Textvtabulce"/>
              <w:jc w:val="center"/>
            </w:pPr>
            <w:r>
              <w:t>46,5</w:t>
            </w:r>
          </w:p>
        </w:tc>
        <w:tc>
          <w:tcPr>
            <w:tcW w:w="1701" w:type="dxa"/>
            <w:tcBorders>
              <w:right w:val="single" w:sz="12" w:space="0" w:color="auto"/>
            </w:tcBorders>
            <w:vAlign w:val="center"/>
          </w:tcPr>
          <w:p w14:paraId="2AAE8177" w14:textId="5D39E20D" w:rsidR="002A79F7" w:rsidRDefault="006A539A" w:rsidP="000818B2">
            <w:pPr>
              <w:pStyle w:val="Textvtabulce"/>
              <w:jc w:val="center"/>
            </w:pPr>
            <w:r>
              <w:t>19</w:t>
            </w:r>
          </w:p>
        </w:tc>
      </w:tr>
      <w:tr w:rsidR="002A79F7" w14:paraId="05ABCE5B" w14:textId="77777777" w:rsidTr="00E7794F">
        <w:trPr>
          <w:trHeight w:val="340"/>
          <w:jc w:val="center"/>
        </w:trPr>
        <w:tc>
          <w:tcPr>
            <w:tcW w:w="1261" w:type="dxa"/>
            <w:vMerge/>
            <w:tcBorders>
              <w:left w:val="single" w:sz="12" w:space="0" w:color="auto"/>
              <w:bottom w:val="single" w:sz="12" w:space="0" w:color="auto"/>
            </w:tcBorders>
          </w:tcPr>
          <w:p w14:paraId="1966EC1D" w14:textId="77777777" w:rsidR="002A79F7" w:rsidRDefault="002A79F7" w:rsidP="000818B2">
            <w:pPr>
              <w:pStyle w:val="Textvtabulce"/>
              <w:jc w:val="center"/>
            </w:pPr>
          </w:p>
        </w:tc>
        <w:tc>
          <w:tcPr>
            <w:tcW w:w="2463" w:type="dxa"/>
            <w:tcBorders>
              <w:bottom w:val="single" w:sz="12" w:space="0" w:color="auto"/>
            </w:tcBorders>
            <w:vAlign w:val="center"/>
          </w:tcPr>
          <w:p w14:paraId="1C7CC311" w14:textId="1860178A" w:rsidR="002A79F7" w:rsidRDefault="002A79F7" w:rsidP="000818B2">
            <w:pPr>
              <w:pStyle w:val="Textvtabulce"/>
              <w:jc w:val="center"/>
            </w:pPr>
            <w:r>
              <w:t>YOLOv4 608x608</w:t>
            </w:r>
          </w:p>
        </w:tc>
        <w:tc>
          <w:tcPr>
            <w:tcW w:w="1701" w:type="dxa"/>
            <w:tcBorders>
              <w:bottom w:val="single" w:sz="12" w:space="0" w:color="auto"/>
            </w:tcBorders>
            <w:vAlign w:val="center"/>
          </w:tcPr>
          <w:p w14:paraId="7954354B" w14:textId="77E1CC01" w:rsidR="002A79F7" w:rsidRDefault="006A539A" w:rsidP="000818B2">
            <w:pPr>
              <w:pStyle w:val="Textvtabulce"/>
              <w:jc w:val="center"/>
            </w:pPr>
            <w:r>
              <w:t>65,7</w:t>
            </w:r>
          </w:p>
        </w:tc>
        <w:tc>
          <w:tcPr>
            <w:tcW w:w="1701" w:type="dxa"/>
            <w:tcBorders>
              <w:bottom w:val="single" w:sz="12" w:space="0" w:color="auto"/>
              <w:right w:val="single" w:sz="12" w:space="0" w:color="auto"/>
            </w:tcBorders>
            <w:vAlign w:val="center"/>
          </w:tcPr>
          <w:p w14:paraId="2E8D8172" w14:textId="2DA6D908" w:rsidR="002A79F7" w:rsidRDefault="006A539A" w:rsidP="000818B2">
            <w:pPr>
              <w:pStyle w:val="Textvtabulce"/>
              <w:jc w:val="center"/>
            </w:pPr>
            <w:r>
              <w:t>23</w:t>
            </w:r>
          </w:p>
        </w:tc>
      </w:tr>
    </w:tbl>
    <w:p w14:paraId="4ECEB37B" w14:textId="77777777" w:rsidR="0051395F" w:rsidRDefault="0051395F" w:rsidP="00D817BB">
      <w:pPr>
        <w:spacing w:after="0" w:line="240" w:lineRule="auto"/>
        <w:jc w:val="left"/>
      </w:pPr>
    </w:p>
    <w:p w14:paraId="0B57B70A" w14:textId="743BBA19" w:rsidR="0051395F" w:rsidRDefault="0051395F" w:rsidP="0051395F">
      <w:pPr>
        <w:pStyle w:val="Nadpis2"/>
      </w:pPr>
      <w:bookmarkStart w:id="576" w:name="_Toc199797217"/>
      <w:r>
        <w:t>Evaluační metriky</w:t>
      </w:r>
      <w:bookmarkEnd w:id="576"/>
    </w:p>
    <w:p w14:paraId="38C62404" w14:textId="52746DFA" w:rsidR="0051395F" w:rsidRDefault="0051395F" w:rsidP="0051395F">
      <w:r>
        <w:t xml:space="preserve">K vyhodnocování detekční přesnosti modelů se využívá celá řada veličin a metrik. Dále jsou uvedeny ty, která </w:t>
      </w:r>
      <w:r w:rsidR="0081795E">
        <w:t>se používají pro vyhodnocování modelů v této práci.</w:t>
      </w:r>
    </w:p>
    <w:p w14:paraId="1836AE28" w14:textId="77777777" w:rsidR="00D6143E" w:rsidRDefault="00D6143E" w:rsidP="00D6143E">
      <w:pPr>
        <w:pStyle w:val="Nadpis3"/>
      </w:pPr>
      <w:bookmarkStart w:id="577" w:name="_Ref196946779"/>
      <w:bookmarkStart w:id="578" w:name="_Toc199797218"/>
      <w:r>
        <w:t>Intersection over Union (IoU)</w:t>
      </w:r>
      <w:bookmarkEnd w:id="577"/>
      <w:bookmarkEnd w:id="578"/>
    </w:p>
    <w:p w14:paraId="04C3F74C" w14:textId="3510BAD7" w:rsidR="00D6143E" w:rsidRDefault="00D6143E" w:rsidP="00D6143E">
      <m:oMath>
        <m:r>
          <w:rPr>
            <w:rFonts w:ascii="Cambria Math" w:hAnsi="Cambria Math"/>
          </w:rPr>
          <m:t>IoU</m:t>
        </m:r>
      </m:oMath>
      <w:r w:rsidRPr="00053356">
        <w:t xml:space="preserve"> je metrika založená na porovnání </w:t>
      </w:r>
      <w:r>
        <w:t xml:space="preserve">překryvu ploch 2 útvarů. V algoritmu YOLO se využívá v průběhu procesu detekce při použití NMS k porovnání obsahů bounding boxů pocházejících z různých detekcí nebo při statistickém vyhodnocení spolehlivosti modelu pomocí metrik </w:t>
      </w:r>
      <w:r w:rsidR="00614623">
        <w:t>M</w:t>
      </w:r>
      <w:r w:rsidRPr="0046012F">
        <w:t>ean Average Precision</w:t>
      </w:r>
      <w:r>
        <w:t xml:space="preserve"> (mAP). V tomto případě se porovnává míra plochy překrytí referenčního ohraničujícího boxu z datasetu s plochou bounding boxu detekovaného objektu. </w:t>
      </w:r>
      <m:oMath>
        <m:r>
          <w:rPr>
            <w:rFonts w:ascii="Cambria Math" w:hAnsi="Cambria Math"/>
          </w:rPr>
          <m:t>IoU</m:t>
        </m:r>
      </m:oMath>
      <w:r>
        <w:t xml:space="preserve"> je vypočteno z rovnice (</w:t>
      </w:r>
      <w:ins w:id="579" w:author="Ingr Jiri" w:date="2025-06-02T16:46:00Z" w16du:dateUtc="2025-06-02T14:46:00Z">
        <w:r w:rsidR="00E4193D">
          <w:fldChar w:fldCharType="begin"/>
        </w:r>
        <w:r w:rsidR="00E4193D">
          <w:instrText xml:space="preserve"> REF rovnice_2_5 \h </w:instrText>
        </w:r>
      </w:ins>
      <w:ins w:id="580" w:author="Ingr Jiri" w:date="2025-06-02T16:46:00Z" w16du:dateUtc="2025-06-02T14:46:00Z">
        <w:r w:rsidR="00E4193D">
          <w:fldChar w:fldCharType="separate"/>
        </w:r>
        <w:r w:rsidR="00E4193D">
          <w:t>2.5</w:t>
        </w:r>
        <w:r w:rsidR="00E4193D">
          <w:fldChar w:fldCharType="end"/>
        </w:r>
      </w:ins>
      <w:del w:id="581" w:author="Ingr Jiri" w:date="2025-06-02T16:45:00Z" w16du:dateUtc="2025-06-02T14:45:00Z">
        <w:r w:rsidDel="00E4193D">
          <w:delText>2.3</w:delText>
        </w:r>
      </w:del>
      <w:r>
        <w:t xml:space="preserve">), kde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je obsah plochy průniku dvou oblastí a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t xml:space="preserve"> značí obsah útvaru sjednocujícího tyto dvě plochy </w:t>
      </w:r>
      <w:r>
        <w:fldChar w:fldCharType="begin"/>
      </w:r>
      <w:r w:rsidR="0044284B">
        <w:instrText xml:space="preserve"> ADDIN EN.CITE &lt;EndNote&gt;&lt;Cite&gt;&lt;Author&gt;Rezatofighi&lt;/Author&gt;&lt;Year&gt;2019&lt;/Year&gt;&lt;RecNum&gt;22&lt;/RecNum&gt;&lt;DisplayText&gt;[30]&lt;/DisplayText&gt;&lt;record&gt;&lt;rec-number&gt;22&lt;/rec-number&gt;&lt;foreign-keys&gt;&lt;key app="EN" db-id="epv0etvs2pfr99e5xxpv5027xe05stzr22vd" timestamp="1738672506"&gt;22&lt;/key&gt;&lt;/foreign-keys&gt;&lt;ref-type name="Conference Paper"&gt;47&lt;/ref-type&gt;&lt;contributors&gt;&lt;authors&gt;&lt;author&gt;Hamid Rezatofighi&lt;/author&gt;&lt;author&gt;Nathan Tsoi&lt;/author&gt;&lt;author&gt;JunYoung Gwak&lt;/author&gt;&lt;author&gt;Amir Sadeghian&lt;/author&gt;&lt;author&gt;Ian Reid&lt;/author&gt;&lt;author&gt;Silvio Savarese&lt;/author&gt;&lt;/authors&gt;&lt;/contributors&gt;&lt;titles&gt;&lt;title&gt;Generalized intersection over union: A metric and a loss for bounding box regression&lt;/title&gt;&lt;secondary-title&gt;32nd IEEE/CVF Conference on Computer Vision and Pattern Recognition&lt;/secondary-title&gt;&lt;/titles&gt;&lt;pages&gt;658 - 666&lt;/pages&gt;&lt;section&gt;8953982&lt;/section&gt;&lt;dates&gt;&lt;year&gt;2019&lt;/year&gt;&lt;/dates&gt;&lt;pub-location&gt;&lt;style face="normal" font="default" size="100%"&gt;Long Beach&lt;/style&gt;&lt;style face="normal" font="default" charset="238" size="100%"&gt;, CA, USA&lt;/style&gt;&lt;/pub-location&gt;&lt;publisher&gt;Computer Science Department, Stanford University, United States&amp;#xD;School of Computer Science, University of Adelaide, Australia&amp;#xD;Aibee Inc, United States&lt;/publisher&gt;&lt;urls&gt;&lt;/urls&gt;&lt;/record&gt;&lt;/Cite&gt;&lt;/EndNote&gt;</w:instrText>
      </w:r>
      <w:r>
        <w:fldChar w:fldCharType="separate"/>
      </w:r>
      <w:r w:rsidR="0044284B">
        <w:rPr>
          <w:noProof/>
        </w:rPr>
        <w:t>[30]</w:t>
      </w:r>
      <w:r>
        <w:fldChar w:fldCharType="end"/>
      </w:r>
      <w:r>
        <w:t>.</w:t>
      </w:r>
    </w:p>
    <w:p w14:paraId="6CF2CC03" w14:textId="2492615D" w:rsidR="00D6143E" w:rsidRPr="00520A23" w:rsidRDefault="00D6143E" w:rsidP="00D6143E">
      <w:pPr>
        <w:tabs>
          <w:tab w:val="center" w:pos="4536"/>
          <w:tab w:val="right" w:pos="9070"/>
        </w:tabs>
        <w:jc w:val="center"/>
      </w:pPr>
      <w:r>
        <w:tab/>
      </w:r>
      <m:oMath>
        <m:r>
          <w:rPr>
            <w:rFonts w:ascii="Cambria Math" w:hAnsi="Cambria Math"/>
          </w:rPr>
          <m:t>IoU=</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num>
          <m:den>
            <m:sSub>
              <m:sSubPr>
                <m:ctrlPr>
                  <w:rPr>
                    <w:rFonts w:ascii="Cambria Math" w:hAnsi="Cambria Math"/>
                    <w:i/>
                  </w:rPr>
                </m:ctrlPr>
              </m:sSubPr>
              <m:e>
                <m:r>
                  <w:rPr>
                    <w:rFonts w:ascii="Cambria Math" w:hAnsi="Cambria Math"/>
                  </w:rPr>
                  <m:t>S</m:t>
                </m:r>
              </m:e>
              <m:sub>
                <m:r>
                  <w:rPr>
                    <w:rFonts w:ascii="Cambria Math" w:hAnsi="Cambria Math"/>
                  </w:rPr>
                  <m:t>U</m:t>
                </m:r>
              </m:sub>
            </m:sSub>
          </m:den>
        </m:f>
      </m:oMath>
      <w:r>
        <w:tab/>
        <w:t>(</w:t>
      </w:r>
      <w:bookmarkStart w:id="582" w:name="rovnice_2_5"/>
      <w:r>
        <w:t>2.</w:t>
      </w:r>
      <w:ins w:id="583" w:author="Ingr Jiri" w:date="2025-06-02T16:37:00Z" w16du:dateUtc="2025-06-02T14:37:00Z">
        <w:r w:rsidR="00E4193D">
          <w:t>5</w:t>
        </w:r>
      </w:ins>
      <w:bookmarkEnd w:id="582"/>
      <w:del w:id="584" w:author="Ingr Jiri" w:date="2025-06-02T16:37:00Z" w16du:dateUtc="2025-06-02T14:37:00Z">
        <w:r w:rsidDel="00E4193D">
          <w:delText>3</w:delText>
        </w:r>
      </w:del>
      <w:r>
        <w:t>)</w:t>
      </w:r>
    </w:p>
    <w:p w14:paraId="17AF8E85" w14:textId="2EB6330E" w:rsidR="00D6143E" w:rsidRDefault="00D6143E" w:rsidP="0051395F">
      <w:r>
        <w:t>Z rovnice (</w:t>
      </w:r>
      <w:ins w:id="585" w:author="Ingr Jiri" w:date="2025-06-02T16:45:00Z" w16du:dateUtc="2025-06-02T14:45:00Z">
        <w:r w:rsidR="00E4193D">
          <w:fldChar w:fldCharType="begin"/>
        </w:r>
        <w:r w:rsidR="00E4193D">
          <w:instrText xml:space="preserve"> REF rovnice_2_5 \h </w:instrText>
        </w:r>
      </w:ins>
      <w:ins w:id="586" w:author="Ingr Jiri" w:date="2025-06-02T16:45:00Z" w16du:dateUtc="2025-06-02T14:45:00Z">
        <w:r w:rsidR="00E4193D">
          <w:fldChar w:fldCharType="separate"/>
        </w:r>
        <w:r w:rsidR="00E4193D">
          <w:t>2.5</w:t>
        </w:r>
        <w:r w:rsidR="00E4193D">
          <w:fldChar w:fldCharType="end"/>
        </w:r>
      </w:ins>
      <w:del w:id="587" w:author="Ingr Jiri" w:date="2025-06-02T16:45:00Z" w16du:dateUtc="2025-06-02T14:45:00Z">
        <w:r w:rsidDel="00E4193D">
          <w:delText>2.3</w:delText>
        </w:r>
      </w:del>
      <w:r>
        <w:t xml:space="preserve">) je zřejmé, že </w:t>
      </w:r>
      <m:oMath>
        <m:r>
          <w:rPr>
            <w:rFonts w:ascii="Cambria Math" w:hAnsi="Cambria Math"/>
          </w:rPr>
          <m:t>IoU</m:t>
        </m:r>
      </m:oMath>
      <w:r>
        <w:t xml:space="preserve"> musí náležet </w:t>
      </w:r>
      <m:oMath>
        <m:r>
          <w:rPr>
            <w:rFonts w:ascii="Cambria Math" w:hAnsi="Cambria Math"/>
          </w:rPr>
          <m:t>0</m:t>
        </m:r>
        <m:r>
          <w:del w:id="588" w:author="Ingr Jiri" w:date="2025-06-02T15:48:00Z" w16du:dateUtc="2025-06-02T13:48:00Z">
            <w:rPr>
              <w:rFonts w:ascii="Cambria Math" w:hAnsi="Cambria Math"/>
            </w:rPr>
            <m:t>&lt;</m:t>
          </w:del>
        </m:r>
        <m:r>
          <w:ins w:id="589" w:author="Ingr Jiri" w:date="2025-06-02T15:48:00Z" w16du:dateUtc="2025-06-02T13:48:00Z">
            <w:rPr>
              <w:rFonts w:ascii="Cambria Math" w:hAnsi="Cambria Math"/>
            </w:rPr>
            <m:t>≤</m:t>
          </w:ins>
        </m:r>
        <m:r>
          <w:rPr>
            <w:rFonts w:ascii="Cambria Math" w:hAnsi="Cambria Math"/>
          </w:rPr>
          <m:t>IoU</m:t>
        </m:r>
        <m:r>
          <w:del w:id="590" w:author="Ingr Jiri" w:date="2025-06-02T15:48:00Z" w16du:dateUtc="2025-06-02T13:48:00Z">
            <w:rPr>
              <w:rFonts w:ascii="Cambria Math" w:hAnsi="Cambria Math"/>
            </w:rPr>
            <m:t>&lt;</m:t>
          </w:del>
        </m:r>
        <m:r>
          <w:ins w:id="591" w:author="Ingr Jiri" w:date="2025-06-02T15:48:00Z" w16du:dateUtc="2025-06-02T13:48:00Z">
            <w:rPr>
              <w:rFonts w:ascii="Cambria Math" w:hAnsi="Cambria Math"/>
            </w:rPr>
            <m:t>≤</m:t>
          </w:ins>
        </m:r>
        <m:r>
          <w:rPr>
            <w:rFonts w:ascii="Cambria Math" w:hAnsi="Cambria Math"/>
          </w:rPr>
          <m:t>1</m:t>
        </m:r>
      </m:oMath>
      <w:r>
        <w:t xml:space="preserve">. Hodnota je pak obvykle porovnána s prahovou hodnotou </w:t>
      </w:r>
      <m:oMath>
        <m:r>
          <w:rPr>
            <w:rFonts w:ascii="Cambria Math" w:hAnsi="Cambria Math"/>
          </w:rPr>
          <m:t>Io</m:t>
        </m:r>
        <m:sSub>
          <m:sSubPr>
            <m:ctrlPr>
              <w:rPr>
                <w:rFonts w:ascii="Cambria Math" w:hAnsi="Cambria Math"/>
                <w:i/>
              </w:rPr>
            </m:ctrlPr>
          </m:sSubPr>
          <m:e>
            <m:r>
              <w:rPr>
                <w:rFonts w:ascii="Cambria Math" w:hAnsi="Cambria Math"/>
              </w:rPr>
              <m:t>U</m:t>
            </m:r>
          </m:e>
          <m:sub>
            <m:r>
              <w:rPr>
                <w:rFonts w:ascii="Cambria Math" w:hAnsi="Cambria Math"/>
              </w:rPr>
              <m:t>thresh</m:t>
            </m:r>
          </m:sub>
        </m:sSub>
      </m:oMath>
      <w:r>
        <w:t xml:space="preserve"> a tento výsledek rozhoduje o úspěšnosti</w:t>
      </w:r>
      <w:r w:rsidR="002D0409">
        <w:t xml:space="preserve"> či neúspěšnosti</w:t>
      </w:r>
      <w:r>
        <w:t xml:space="preserve"> </w:t>
      </w:r>
      <w:r w:rsidR="002D0409">
        <w:t>predikce</w:t>
      </w:r>
      <w:r>
        <w:t>.</w:t>
      </w:r>
    </w:p>
    <w:p w14:paraId="119E00BD" w14:textId="35984B96" w:rsidR="0081795E" w:rsidRDefault="0081795E" w:rsidP="0081795E">
      <w:pPr>
        <w:pStyle w:val="Nadpis3"/>
      </w:pPr>
      <w:bookmarkStart w:id="592" w:name="_Toc199797219"/>
      <w:r>
        <w:t>Precision</w:t>
      </w:r>
      <w:bookmarkEnd w:id="592"/>
    </w:p>
    <w:p w14:paraId="328D04F8" w14:textId="682D74D6" w:rsidR="0081795E" w:rsidRDefault="00446231" w:rsidP="0081795E">
      <w:r>
        <w:t xml:space="preserve">Veličina precision udává procento správně identifikovaných objektů vůči všem predikcím. </w:t>
      </w:r>
      <w:r w:rsidR="00230CEA">
        <w:t>V</w:t>
      </w:r>
      <w:r>
        <w:t xml:space="preserve">ýpočet </w:t>
      </w:r>
      <m:oMath>
        <m:r>
          <w:rPr>
            <w:rFonts w:ascii="Cambria Math" w:hAnsi="Cambria Math"/>
          </w:rPr>
          <m:t>Precision</m:t>
        </m:r>
      </m:oMath>
      <w:r w:rsidR="00230CEA">
        <w:t xml:space="preserve"> </w:t>
      </w:r>
      <w:r>
        <w:t xml:space="preserve">se provádí následovně (rovnice </w:t>
      </w:r>
      <w:ins w:id="593" w:author="Ingr Jiri" w:date="2025-06-02T16:44:00Z" w16du:dateUtc="2025-06-02T14:44:00Z">
        <w:r w:rsidR="00E4193D">
          <w:fldChar w:fldCharType="begin"/>
        </w:r>
        <w:r w:rsidR="00E4193D">
          <w:instrText xml:space="preserve"> REF rovnice_2_6 \h </w:instrText>
        </w:r>
      </w:ins>
      <w:ins w:id="594" w:author="Ingr Jiri" w:date="2025-06-02T16:44:00Z" w16du:dateUtc="2025-06-02T14:44:00Z">
        <w:r w:rsidR="00E4193D">
          <w:fldChar w:fldCharType="separate"/>
        </w:r>
        <w:r w:rsidR="00E4193D">
          <w:t>2.6</w:t>
        </w:r>
        <w:r w:rsidR="00E4193D">
          <w:fldChar w:fldCharType="end"/>
        </w:r>
      </w:ins>
      <w:del w:id="595" w:author="Ingr Jiri" w:date="2025-06-02T16:44:00Z" w16du:dateUtc="2025-06-02T14:44:00Z">
        <w:r w:rsidDel="00E4193D">
          <w:delText>2.5</w:delText>
        </w:r>
      </w:del>
      <w:r>
        <w:t>)</w:t>
      </w:r>
      <w:r w:rsidR="00230CEA">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4"/>
        <w:gridCol w:w="796"/>
      </w:tblGrid>
      <w:tr w:rsidR="00230CEA" w14:paraId="173E3AD0" w14:textId="77777777" w:rsidTr="00AD1B2E">
        <w:trPr>
          <w:trHeight w:val="704"/>
        </w:trPr>
        <w:tc>
          <w:tcPr>
            <w:tcW w:w="8364" w:type="dxa"/>
            <w:vAlign w:val="center"/>
          </w:tcPr>
          <w:p w14:paraId="0949C3F6" w14:textId="74EDF02E" w:rsidR="00230CEA" w:rsidRDefault="00230CEA" w:rsidP="00AD1B2E">
            <w:pPr>
              <w:jc w:val="center"/>
            </w:pPr>
            <m:oMathPara>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696" w:type="dxa"/>
            <w:vAlign w:val="center"/>
          </w:tcPr>
          <w:p w14:paraId="6DEF7A93" w14:textId="3ED43F38" w:rsidR="00230CEA" w:rsidRDefault="00230CEA" w:rsidP="00AD1B2E">
            <w:pPr>
              <w:jc w:val="center"/>
            </w:pPr>
            <w:r>
              <w:t>(</w:t>
            </w:r>
            <w:bookmarkStart w:id="596" w:name="rovnice_2_6"/>
            <w:r>
              <w:t>2.</w:t>
            </w:r>
            <w:ins w:id="597" w:author="Ingr Jiri" w:date="2025-06-02T16:37:00Z" w16du:dateUtc="2025-06-02T14:37:00Z">
              <w:r w:rsidR="00E4193D">
                <w:t>6</w:t>
              </w:r>
            </w:ins>
            <w:bookmarkEnd w:id="596"/>
            <w:del w:id="598" w:author="Ingr Jiri" w:date="2025-06-02T16:37:00Z" w16du:dateUtc="2025-06-02T14:37:00Z">
              <w:r w:rsidDel="00E4193D">
                <w:delText>5</w:delText>
              </w:r>
            </w:del>
            <w:r>
              <w:t>)</w:t>
            </w:r>
          </w:p>
        </w:tc>
      </w:tr>
    </w:tbl>
    <w:p w14:paraId="372AE183" w14:textId="77777777" w:rsidR="000370D0" w:rsidRPr="0081795E" w:rsidRDefault="000370D0" w:rsidP="000370D0">
      <w:commentRangeStart w:id="599"/>
      <w:commentRangeStart w:id="600"/>
      <w:r>
        <w:t xml:space="preserve">kde </w:t>
      </w:r>
      <m:oMath>
        <m:r>
          <w:rPr>
            <w:rFonts w:ascii="Cambria Math" w:hAnsi="Cambria Math"/>
          </w:rPr>
          <m:t>TP</m:t>
        </m:r>
      </m:oMath>
      <w:r>
        <w:t xml:space="preserve"> (true positive) je počet predikcí modelu, které jsou skutečně správnými a </w:t>
      </w:r>
      <m:oMath>
        <m:r>
          <w:rPr>
            <w:rFonts w:ascii="Cambria Math" w:hAnsi="Cambria Math"/>
          </w:rPr>
          <m:t>FP</m:t>
        </m:r>
      </m:oMath>
      <w:r>
        <w:t xml:space="preserve"> (False positive) udává počet nesprávně nalezených predikcí.</w:t>
      </w:r>
      <w:commentRangeEnd w:id="599"/>
      <w:r>
        <w:rPr>
          <w:rStyle w:val="Odkaznakoment"/>
        </w:rPr>
        <w:commentReference w:id="599"/>
      </w:r>
      <w:commentRangeEnd w:id="600"/>
      <w:r w:rsidR="00E360BF">
        <w:rPr>
          <w:rStyle w:val="Odkaznakoment"/>
        </w:rPr>
        <w:commentReference w:id="600"/>
      </w:r>
    </w:p>
    <w:p w14:paraId="61C46C83" w14:textId="0FB59D44" w:rsidR="0081795E" w:rsidRDefault="0081795E" w:rsidP="0081795E">
      <w:pPr>
        <w:pStyle w:val="Nadpis3"/>
      </w:pPr>
      <w:bookmarkStart w:id="601" w:name="_Toc199797220"/>
      <w:r>
        <w:t>Recall</w:t>
      </w:r>
      <w:bookmarkEnd w:id="601"/>
    </w:p>
    <w:p w14:paraId="25A2D482" w14:textId="65931403" w:rsidR="0081795E" w:rsidRDefault="0023139C" w:rsidP="0081795E">
      <w:r>
        <w:t xml:space="preserve">Recall značí procentuální počet správně nalezených objektů modelem ze všech ground truth boxů. Veličina </w:t>
      </w:r>
      <m:oMath>
        <m:r>
          <w:rPr>
            <w:rFonts w:ascii="Cambria Math" w:hAnsi="Cambria Math"/>
          </w:rPr>
          <m:t>Recall</m:t>
        </m:r>
      </m:oMath>
      <w:r>
        <w:t xml:space="preserve"> se </w:t>
      </w:r>
      <w:r w:rsidR="000370D0">
        <w:t xml:space="preserve">vypočte </w:t>
      </w:r>
      <w:r w:rsidR="00E60031">
        <w:t>podle</w:t>
      </w:r>
      <w:r>
        <w:t xml:space="preserve"> rovnice </w:t>
      </w:r>
      <w:ins w:id="602" w:author="Ingr Jiri" w:date="2025-06-02T16:44:00Z" w16du:dateUtc="2025-06-02T14:44:00Z">
        <w:r w:rsidR="00E4193D">
          <w:fldChar w:fldCharType="begin"/>
        </w:r>
        <w:r w:rsidR="00E4193D">
          <w:instrText xml:space="preserve"> REF rovnice_2_7 \h </w:instrText>
        </w:r>
      </w:ins>
      <w:ins w:id="603" w:author="Ingr Jiri" w:date="2025-06-02T16:44:00Z" w16du:dateUtc="2025-06-02T14:44:00Z">
        <w:r w:rsidR="00E4193D">
          <w:fldChar w:fldCharType="separate"/>
        </w:r>
        <w:r w:rsidR="00E4193D">
          <w:t>2.7</w:t>
        </w:r>
        <w:r w:rsidR="00E4193D">
          <w:fldChar w:fldCharType="end"/>
        </w:r>
      </w:ins>
      <w:del w:id="604" w:author="Ingr Jiri" w:date="2025-06-02T16:44:00Z" w16du:dateUtc="2025-06-02T14:44:00Z">
        <w:r w:rsidDel="00E4193D">
          <w:delText>2.6</w:delText>
        </w:r>
      </w:del>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4"/>
        <w:gridCol w:w="796"/>
      </w:tblGrid>
      <w:tr w:rsidR="00927158" w14:paraId="792C2C52" w14:textId="77777777" w:rsidTr="00FF4849">
        <w:trPr>
          <w:trHeight w:val="704"/>
        </w:trPr>
        <w:tc>
          <w:tcPr>
            <w:tcW w:w="8364" w:type="dxa"/>
            <w:vAlign w:val="center"/>
          </w:tcPr>
          <w:p w14:paraId="716CC139" w14:textId="2A6C78AC" w:rsidR="00927158" w:rsidRDefault="00927158" w:rsidP="00FF4849">
            <w:pPr>
              <w:jc w:val="cente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696" w:type="dxa"/>
            <w:vAlign w:val="center"/>
          </w:tcPr>
          <w:p w14:paraId="743D928D" w14:textId="32E1A475" w:rsidR="00927158" w:rsidRDefault="00927158" w:rsidP="00FF4849">
            <w:pPr>
              <w:jc w:val="center"/>
            </w:pPr>
            <w:r>
              <w:t>(</w:t>
            </w:r>
            <w:bookmarkStart w:id="605" w:name="rovnice_2_7"/>
            <w:r>
              <w:t>2.</w:t>
            </w:r>
            <w:ins w:id="606" w:author="Ingr Jiri" w:date="2025-06-02T16:37:00Z" w16du:dateUtc="2025-06-02T14:37:00Z">
              <w:r w:rsidR="00E4193D">
                <w:t>7</w:t>
              </w:r>
            </w:ins>
            <w:bookmarkEnd w:id="605"/>
            <w:del w:id="607" w:author="Ingr Jiri" w:date="2025-06-02T16:37:00Z" w16du:dateUtc="2025-06-02T14:37:00Z">
              <w:r w:rsidR="00E60031" w:rsidDel="00E4193D">
                <w:delText>6</w:delText>
              </w:r>
            </w:del>
            <w:r>
              <w:t>)</w:t>
            </w:r>
          </w:p>
        </w:tc>
      </w:tr>
    </w:tbl>
    <w:p w14:paraId="38B69D4A" w14:textId="1D64AF9D" w:rsidR="00927158" w:rsidRPr="0081795E" w:rsidRDefault="00E60031" w:rsidP="00AD1B2E">
      <w:r>
        <w:t xml:space="preserve">kde </w:t>
      </w:r>
      <m:oMath>
        <m:r>
          <w:rPr>
            <w:rFonts w:ascii="Cambria Math" w:hAnsi="Cambria Math"/>
          </w:rPr>
          <m:t>TP</m:t>
        </m:r>
      </m:oMath>
      <w:r>
        <w:t xml:space="preserve"> má identický význam jako v rovnici </w:t>
      </w:r>
      <w:ins w:id="608" w:author="Ingr Jiri" w:date="2025-06-02T16:44:00Z" w16du:dateUtc="2025-06-02T14:44:00Z">
        <w:r w:rsidR="00E4193D">
          <w:fldChar w:fldCharType="begin"/>
        </w:r>
        <w:r w:rsidR="00E4193D">
          <w:instrText xml:space="preserve"> REF rovnice_2_6 \h </w:instrText>
        </w:r>
      </w:ins>
      <w:ins w:id="609" w:author="Ingr Jiri" w:date="2025-06-02T16:44:00Z" w16du:dateUtc="2025-06-02T14:44:00Z">
        <w:r w:rsidR="00E4193D">
          <w:fldChar w:fldCharType="separate"/>
        </w:r>
        <w:r w:rsidR="00E4193D">
          <w:t>2.6</w:t>
        </w:r>
        <w:r w:rsidR="00E4193D">
          <w:fldChar w:fldCharType="end"/>
        </w:r>
      </w:ins>
      <w:del w:id="610" w:author="Ingr Jiri" w:date="2025-06-02T16:44:00Z" w16du:dateUtc="2025-06-02T14:44:00Z">
        <w:r w:rsidDel="00E4193D">
          <w:delText>2.5</w:delText>
        </w:r>
      </w:del>
      <w:r>
        <w:t xml:space="preserve"> a </w:t>
      </w:r>
      <m:oMath>
        <m:r>
          <w:rPr>
            <w:rFonts w:ascii="Cambria Math" w:hAnsi="Cambria Math"/>
          </w:rPr>
          <m:t>FN</m:t>
        </m:r>
      </m:oMath>
      <w:r>
        <w:t xml:space="preserve"> (false negative) značí počet modelem nepředpovězených objektů, které se ve skutečnosti v obraze nacházejí.</w:t>
      </w:r>
    </w:p>
    <w:p w14:paraId="072DB186" w14:textId="76D78017" w:rsidR="0051395F" w:rsidRDefault="0051395F" w:rsidP="00AD1B2E">
      <w:pPr>
        <w:pStyle w:val="Nadpis3"/>
      </w:pPr>
      <w:bookmarkStart w:id="611" w:name="_Toc199797221"/>
      <w:r>
        <w:t>Average Precision (AP)</w:t>
      </w:r>
      <w:bookmarkEnd w:id="611"/>
    </w:p>
    <w:p w14:paraId="5388D820" w14:textId="6519EA8B" w:rsidR="00E360BF" w:rsidRPr="00D6143E" w:rsidRDefault="0051395F" w:rsidP="00E360BF">
      <w:r w:rsidRPr="005148CB">
        <w:t xml:space="preserve">Metrikou </w:t>
      </w:r>
      <w:r w:rsidR="00614623">
        <w:t>M</w:t>
      </w:r>
      <w:r>
        <w:t xml:space="preserve">ean Average Precision (mAP) je měřena výkonost natrénovaného modelu. Model je vyzkoušen na testovací části datasetu a ze vzniklých bounding boxů a ground truth boxů z databáze jsou vypočteny IoU. Úspěšnost detekce je obvykle vyhodnocena na mnoha hladinách </w:t>
      </w:r>
      <m:oMath>
        <m:r>
          <w:rPr>
            <w:rFonts w:ascii="Cambria Math" w:hAnsi="Cambria Math"/>
          </w:rPr>
          <m:t>Io</m:t>
        </m:r>
        <m:sSub>
          <m:sSubPr>
            <m:ctrlPr>
              <w:rPr>
                <w:rFonts w:ascii="Cambria Math" w:hAnsi="Cambria Math"/>
                <w:i/>
              </w:rPr>
            </m:ctrlPr>
          </m:sSubPr>
          <m:e>
            <m:r>
              <w:rPr>
                <w:rFonts w:ascii="Cambria Math" w:hAnsi="Cambria Math"/>
              </w:rPr>
              <m:t>U</m:t>
            </m:r>
          </m:e>
          <m:sub>
            <m:r>
              <w:rPr>
                <w:rFonts w:ascii="Cambria Math" w:hAnsi="Cambria Math"/>
              </w:rPr>
              <m:t>tresh</m:t>
            </m:r>
          </m:sub>
        </m:sSub>
      </m:oMath>
      <w:r>
        <w:t xml:space="preserve">. Následující postup pak probíhá pro každé </w:t>
      </w:r>
      <m:oMath>
        <m:r>
          <w:rPr>
            <w:rFonts w:ascii="Cambria Math" w:hAnsi="Cambria Math"/>
          </w:rPr>
          <m:t>Io</m:t>
        </m:r>
        <m:sSub>
          <m:sSubPr>
            <m:ctrlPr>
              <w:rPr>
                <w:rFonts w:ascii="Cambria Math" w:hAnsi="Cambria Math"/>
                <w:i/>
              </w:rPr>
            </m:ctrlPr>
          </m:sSubPr>
          <m:e>
            <m:r>
              <w:rPr>
                <w:rFonts w:ascii="Cambria Math" w:hAnsi="Cambria Math"/>
              </w:rPr>
              <m:t>U</m:t>
            </m:r>
          </m:e>
          <m:sub>
            <m:r>
              <w:rPr>
                <w:rFonts w:ascii="Cambria Math" w:hAnsi="Cambria Math"/>
              </w:rPr>
              <m:t>tresh</m:t>
            </m:r>
          </m:sub>
        </m:sSub>
      </m:oMath>
      <w:r>
        <w:t xml:space="preserve"> zvlášť. Nejprve je na základě výsledků úspěšných a neúspěšných detekcí sestavena závislost </w:t>
      </w:r>
      <w:r w:rsidR="000370D0">
        <w:t>zvaná</w:t>
      </w:r>
      <w:r w:rsidR="004E012B">
        <w:t xml:space="preserve"> křivka přesnosti a úplnosti (</w:t>
      </w:r>
      <w:commentRangeStart w:id="612"/>
      <w:commentRangeStart w:id="613"/>
      <w:r w:rsidR="000370D0">
        <w:t>precision-recall</w:t>
      </w:r>
      <w:commentRangeEnd w:id="612"/>
      <w:r w:rsidR="000370D0">
        <w:rPr>
          <w:rStyle w:val="Odkaznakoment"/>
        </w:rPr>
        <w:commentReference w:id="612"/>
      </w:r>
      <w:commentRangeEnd w:id="613"/>
      <w:r w:rsidR="000370D0">
        <w:rPr>
          <w:rStyle w:val="Odkaznakoment"/>
        </w:rPr>
        <w:commentReference w:id="613"/>
      </w:r>
      <w:r w:rsidR="000370D0">
        <w:t xml:space="preserve"> </w:t>
      </w:r>
      <w:r>
        <w:t>curve</w:t>
      </w:r>
      <w:r w:rsidR="004E012B">
        <w:t xml:space="preserve">, </w:t>
      </w:r>
      <w:r w:rsidR="00E360BF">
        <w:fldChar w:fldCharType="begin"/>
      </w:r>
      <w:r w:rsidR="00E360BF">
        <w:instrText xml:space="preserve"> REF _Ref199192386 \h </w:instrText>
      </w:r>
      <w:r w:rsidR="00E360BF">
        <w:fldChar w:fldCharType="separate"/>
      </w:r>
      <w:r w:rsidR="00E360BF" w:rsidRPr="00232CB4">
        <w:rPr>
          <w:b/>
        </w:rPr>
        <w:t xml:space="preserve">Obr. </w:t>
      </w:r>
      <w:r w:rsidR="00E360BF" w:rsidRPr="00232CB4">
        <w:rPr>
          <w:b/>
          <w:noProof/>
        </w:rPr>
        <w:t>2</w:t>
      </w:r>
      <w:r w:rsidR="00E360BF" w:rsidRPr="00232CB4">
        <w:rPr>
          <w:b/>
        </w:rPr>
        <w:t>.</w:t>
      </w:r>
      <w:r w:rsidR="00E360BF" w:rsidRPr="00232CB4">
        <w:rPr>
          <w:b/>
          <w:noProof/>
        </w:rPr>
        <w:t>9</w:t>
      </w:r>
      <w:r w:rsidR="00E360BF">
        <w:fldChar w:fldCharType="end"/>
      </w:r>
      <w:r>
        <w:t xml:space="preserve">). Plocha pod touto křivkou je definována jako average precision </w:t>
      </w:r>
      <m:oMath>
        <m:r>
          <w:rPr>
            <w:rFonts w:ascii="Cambria Math" w:hAnsi="Cambria Math"/>
          </w:rPr>
          <m:t xml:space="preserve">AP </m:t>
        </m:r>
      </m:oMath>
      <w:r>
        <w:t xml:space="preserve">a je vypočtena stejně jako </w:t>
      </w:r>
      <w:r w:rsidR="004E012B">
        <w:t xml:space="preserve">křivka přesnosti a úplnosti </w:t>
      </w:r>
      <w:r>
        <w:t>pro každou třídu objektu zvlášť</w:t>
      </w:r>
      <w:r w:rsidR="00D6143E">
        <w:t xml:space="preserve"> </w:t>
      </w:r>
      <w:r>
        <w:fldChar w:fldCharType="begin"/>
      </w:r>
      <w:r w:rsidR="0044284B">
        <w:instrText xml:space="preserve"> ADDIN EN.CITE &lt;EndNote&gt;&lt;Cite&gt;&lt;Author&gt;Padilla&lt;/Author&gt;&lt;Year&gt;2020&lt;/Year&gt;&lt;RecNum&gt;26&lt;/RecNum&gt;&lt;DisplayText&gt;[31]&lt;/DisplayText&gt;&lt;record&gt;&lt;rec-number&gt;26&lt;/rec-number&gt;&lt;foreign-keys&gt;&lt;key app="EN" db-id="epv0etvs2pfr99e5xxpv5027xe05stzr22vd" timestamp="1738933784"&gt;26&lt;/key&gt;&lt;/foreign-keys&gt;&lt;ref-type name="Conference Paper"&gt;47&lt;/ref-type&gt;&lt;contributors&gt;&lt;authors&gt;&lt;author&gt;Rafael Padilla&lt;/author&gt;&lt;author&gt;Sergio L. Netto&lt;/author&gt;&lt;author&gt;Eduardo A. B. da Silva&lt;/author&gt;&lt;/authors&gt;&lt;/contributors&gt;&lt;titles&gt;&lt;title&gt;A Survey on Performance Metrics forObject-Detection Algorithms&lt;/title&gt;&lt;secondary-title&gt;27th International Conference on Systems, Signals and Image Processing (IWSSIP)&lt;/secondary-title&gt;&lt;/titles&gt;&lt;dates&gt;&lt;year&gt;2020&lt;/year&gt;&lt;/dates&gt;&lt;pub-location&gt;ELECTR NETWORK&lt;/pub-location&gt;&lt;urls&gt;&lt;/urls&gt;&lt;/record&gt;&lt;/Cite&gt;&lt;/EndNote&gt;</w:instrText>
      </w:r>
      <w:r>
        <w:fldChar w:fldCharType="separate"/>
      </w:r>
      <w:r w:rsidR="0044284B">
        <w:rPr>
          <w:noProof/>
        </w:rPr>
        <w:t>[31]</w:t>
      </w:r>
      <w:r>
        <w:fldChar w:fldCharType="end"/>
      </w:r>
      <w:r>
        <w:t>.</w:t>
      </w:r>
      <w:r w:rsidR="00E360BF" w:rsidRPr="00E360BF">
        <w:t xml:space="preserve"> </w:t>
      </w:r>
      <w:r w:rsidR="00E360BF">
        <w:t xml:space="preserve">Zprůměrováním všech </w:t>
      </w:r>
      <m:oMath>
        <m:r>
          <w:rPr>
            <w:rFonts w:ascii="Cambria Math" w:hAnsi="Cambria Math"/>
          </w:rPr>
          <m:t>AP</m:t>
        </m:r>
      </m:oMath>
      <w:r w:rsidR="00E360BF">
        <w:t xml:space="preserve"> vzniká výsledná hodnota </w:t>
      </w:r>
      <m:oMath>
        <m:r>
          <w:rPr>
            <w:rFonts w:ascii="Cambria Math" w:hAnsi="Cambria Math"/>
          </w:rPr>
          <m:t>mAP</m:t>
        </m:r>
      </m:oMath>
      <w:r w:rsidR="00E360BF">
        <w:t xml:space="preserve"> zvaná </w:t>
      </w:r>
      <w:r w:rsidR="00614623">
        <w:t>M</w:t>
      </w:r>
      <w:r w:rsidR="00E360BF">
        <w:t>ean Average Precision.</w:t>
      </w:r>
    </w:p>
    <w:p w14:paraId="43D831D8" w14:textId="77777777" w:rsidR="00E360BF" w:rsidRDefault="00E360BF" w:rsidP="00232CB4">
      <w:pPr>
        <w:pStyle w:val="Nzev"/>
        <w:spacing w:after="0"/>
      </w:pPr>
      <w:r>
        <w:t>mAP@50</w:t>
      </w:r>
    </w:p>
    <w:p w14:paraId="57FD0CB9" w14:textId="3A5E0436" w:rsidR="00E360BF" w:rsidRDefault="00E360BF" w:rsidP="00E360BF">
      <w:r>
        <w:t xml:space="preserve">Běžné používanou metrikou pro vyhodnocování modelů </w:t>
      </w:r>
      <w:ins w:id="614" w:author="Ingr Jiri" w:date="2025-06-02T16:48:00Z" w16du:dateUtc="2025-06-02T14:48:00Z">
        <w:r w:rsidR="00DD0691">
          <w:t>pro detekci objektů</w:t>
        </w:r>
      </w:ins>
      <w:del w:id="615" w:author="Ingr Jiri" w:date="2025-06-02T16:48:00Z" w16du:dateUtc="2025-06-02T14:48:00Z">
        <w:r w:rsidDel="00DD0691">
          <w:delText>AI</w:delText>
        </w:r>
      </w:del>
      <w:r>
        <w:t xml:space="preserve"> je </w:t>
      </w:r>
      <m:oMath>
        <m:r>
          <w:rPr>
            <w:rFonts w:ascii="Cambria Math" w:hAnsi="Cambria Math"/>
          </w:rPr>
          <m:t>mAP@50</m:t>
        </m:r>
      </m:oMath>
      <w:r>
        <w:t xml:space="preserve">, kde označení </w:t>
      </w:r>
      <m:oMath>
        <m:r>
          <w:rPr>
            <w:rFonts w:ascii="Cambria Math" w:hAnsi="Cambria Math"/>
          </w:rPr>
          <m:t>@50</m:t>
        </m:r>
      </m:oMath>
      <w:r>
        <w:t xml:space="preserve"> udává, že za úspěšnou detekci se považuje taková predikce objektu, jejíž hodnota </w:t>
      </w:r>
      <m:oMath>
        <m:r>
          <w:rPr>
            <w:rFonts w:ascii="Cambria Math" w:hAnsi="Cambria Math"/>
          </w:rPr>
          <m:t>IoU</m:t>
        </m:r>
      </m:oMath>
      <w:r>
        <w:t xml:space="preserve"> překryvu s ground truth boxem je alespoň 50 %.</w:t>
      </w:r>
    </w:p>
    <w:p w14:paraId="21DE0C92" w14:textId="77777777" w:rsidR="00E360BF" w:rsidRDefault="00E360BF" w:rsidP="00232CB4">
      <w:pPr>
        <w:pStyle w:val="Nzev"/>
        <w:spacing w:after="0"/>
      </w:pPr>
      <w:r>
        <w:t>mAP@[50:95]</w:t>
      </w:r>
    </w:p>
    <w:p w14:paraId="7084F1C4" w14:textId="2E47B92E" w:rsidR="0051395F" w:rsidRDefault="00E360BF" w:rsidP="0051395F">
      <w:r>
        <w:t xml:space="preserve">Další obvyklou metrikou je </w:t>
      </w:r>
      <m:oMath>
        <m:r>
          <w:rPr>
            <w:rFonts w:ascii="Cambria Math" w:hAnsi="Cambria Math"/>
          </w:rPr>
          <m:t>mAP@[50:95]</m:t>
        </m:r>
      </m:oMath>
      <w:r>
        <w:t xml:space="preserve">, která postupně vypočítá hodnoty </w:t>
      </w:r>
      <m:oMath>
        <m:r>
          <w:rPr>
            <w:rFonts w:ascii="Cambria Math" w:hAnsi="Cambria Math"/>
          </w:rPr>
          <m:t>mAP</m:t>
        </m:r>
      </m:oMath>
      <w:r>
        <w:t xml:space="preserve"> na deseti prazích úspěšnosti </w:t>
      </w:r>
      <m:oMath>
        <m:r>
          <w:rPr>
            <w:rFonts w:ascii="Cambria Math" w:hAnsi="Cambria Math"/>
          </w:rPr>
          <m:t>0,50;0,55;0,60;…;0,95</m:t>
        </m:r>
      </m:oMath>
      <w:r>
        <w:t xml:space="preserve"> a z průměrů dílčích hodnot vypočítá výslednou </w:t>
      </w:r>
      <m:oMath>
        <m:r>
          <w:rPr>
            <w:rFonts w:ascii="Cambria Math" w:hAnsi="Cambria Math"/>
          </w:rPr>
          <m:t>mAP@[50:95]</m:t>
        </m:r>
      </m:oMath>
      <w:r>
        <w:t xml:space="preserve">. Jedná se tedy o přísnější metriku oproti </w:t>
      </w:r>
      <m:oMath>
        <m:r>
          <w:rPr>
            <w:rFonts w:ascii="Cambria Math" w:hAnsi="Cambria Math"/>
          </w:rPr>
          <m:t>mAP@50</m:t>
        </m:r>
      </m:oMath>
      <w:r>
        <w:t>, kvůli vyšším nárokům na predikce modelu.</w:t>
      </w:r>
    </w:p>
    <w:p w14:paraId="3E7553FA" w14:textId="31D86535" w:rsidR="00E360BF" w:rsidRDefault="005F4EDE" w:rsidP="00472265">
      <w:pPr>
        <w:keepNext/>
        <w:spacing w:after="80"/>
        <w:jc w:val="center"/>
      </w:pPr>
      <w:del w:id="616" w:author="Ingr Jiri" w:date="2025-06-02T18:27:00Z" w16du:dateUtc="2025-06-02T16:27:00Z">
        <w:r w:rsidDel="00472265">
          <w:rPr>
            <w:noProof/>
          </w:rPr>
          <w:lastRenderedPageBreak/>
          <w:drawing>
            <wp:inline distT="0" distB="0" distL="0" distR="0" wp14:anchorId="170DC79C" wp14:editId="2AD5B72D">
              <wp:extent cx="3712981" cy="3600000"/>
              <wp:effectExtent l="0" t="0" r="1905" b="635"/>
              <wp:docPr id="1836822732"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2981" cy="3600000"/>
                      </a:xfrm>
                      <a:prstGeom prst="rect">
                        <a:avLst/>
                      </a:prstGeom>
                      <a:noFill/>
                      <a:ln>
                        <a:noFill/>
                      </a:ln>
                    </pic:spPr>
                  </pic:pic>
                </a:graphicData>
              </a:graphic>
            </wp:inline>
          </w:drawing>
        </w:r>
      </w:del>
      <w:ins w:id="617" w:author="Ingr Jiri" w:date="2025-06-02T18:27:00Z" w16du:dateUtc="2025-06-02T16:27:00Z">
        <w:r w:rsidR="00472265">
          <w:rPr>
            <w:noProof/>
          </w:rPr>
          <w:drawing>
            <wp:inline distT="0" distB="0" distL="0" distR="0" wp14:anchorId="407A1BD4" wp14:editId="19A771FE">
              <wp:extent cx="3726972" cy="3600000"/>
              <wp:effectExtent l="0" t="0" r="6985" b="635"/>
              <wp:docPr id="957890098" name="Obrázek 7"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098" name="Obrázek 7" descr="Obsah obrázku text, snímek obrazovky, diagram, řada/pruh&#10;&#10;Obsah vygenerovaný umělou inteligencí může být nesprávný."/>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6972" cy="3600000"/>
                      </a:xfrm>
                      <a:prstGeom prst="rect">
                        <a:avLst/>
                      </a:prstGeom>
                      <a:noFill/>
                      <a:ln>
                        <a:noFill/>
                      </a:ln>
                    </pic:spPr>
                  </pic:pic>
                </a:graphicData>
              </a:graphic>
            </wp:inline>
          </w:drawing>
        </w:r>
      </w:ins>
    </w:p>
    <w:p w14:paraId="22549D0C" w14:textId="514941D9" w:rsidR="00D6143E" w:rsidRDefault="00E360BF" w:rsidP="00232CB4">
      <w:pPr>
        <w:pStyle w:val="Titulek"/>
      </w:pPr>
      <w:bookmarkStart w:id="618" w:name="_Ref199192386"/>
      <w:r w:rsidRPr="00232CB4">
        <w:rPr>
          <w:b/>
        </w:rPr>
        <w:t xml:space="preserve">Obr. </w:t>
      </w:r>
      <w:r w:rsidRPr="00232CB4">
        <w:rPr>
          <w:b/>
        </w:rPr>
        <w:fldChar w:fldCharType="begin"/>
      </w:r>
      <w:r w:rsidRPr="00232CB4">
        <w:rPr>
          <w:b/>
        </w:rPr>
        <w:instrText xml:space="preserve"> STYLEREF 1 \s </w:instrText>
      </w:r>
      <w:r w:rsidRPr="00232CB4">
        <w:rPr>
          <w:b/>
        </w:rPr>
        <w:fldChar w:fldCharType="separate"/>
      </w:r>
      <w:r w:rsidRPr="00232CB4">
        <w:rPr>
          <w:b/>
          <w:noProof/>
        </w:rPr>
        <w:t>2</w:t>
      </w:r>
      <w:r w:rsidRPr="00232CB4">
        <w:rPr>
          <w:b/>
        </w:rPr>
        <w:fldChar w:fldCharType="end"/>
      </w:r>
      <w:r w:rsidRPr="00232CB4">
        <w:rPr>
          <w:b/>
        </w:rPr>
        <w:t>.</w:t>
      </w:r>
      <w:r w:rsidRPr="00232CB4">
        <w:rPr>
          <w:b/>
        </w:rPr>
        <w:fldChar w:fldCharType="begin"/>
      </w:r>
      <w:r w:rsidRPr="00232CB4">
        <w:rPr>
          <w:b/>
        </w:rPr>
        <w:instrText xml:space="preserve"> SEQ Obr. \* ARABIC \s 1 </w:instrText>
      </w:r>
      <w:r w:rsidRPr="00232CB4">
        <w:rPr>
          <w:b/>
        </w:rPr>
        <w:fldChar w:fldCharType="separate"/>
      </w:r>
      <w:r w:rsidRPr="00232CB4">
        <w:rPr>
          <w:b/>
          <w:noProof/>
        </w:rPr>
        <w:t>9</w:t>
      </w:r>
      <w:r w:rsidRPr="00232CB4">
        <w:rPr>
          <w:b/>
        </w:rPr>
        <w:fldChar w:fldCharType="end"/>
      </w:r>
      <w:bookmarkEnd w:id="618"/>
      <w:r>
        <w:t xml:space="preserve">: </w:t>
      </w:r>
      <w:r w:rsidRPr="00125136">
        <w:t xml:space="preserve">Ukázka </w:t>
      </w:r>
      <w:r w:rsidR="004E012B">
        <w:t xml:space="preserve">křivky přesnosti a úplnosti </w:t>
      </w:r>
      <w:r w:rsidRPr="00125136">
        <w:t xml:space="preserve">a plochy </w:t>
      </w:r>
      <w:r w:rsidR="00D77B71">
        <w:t>m</w:t>
      </w:r>
      <w:r w:rsidRPr="00125136">
        <w:t>AP</w:t>
      </w:r>
      <w:ins w:id="619" w:author="Ingr Jiri" w:date="2025-06-02T18:29:00Z" w16du:dateUtc="2025-06-02T16:29:00Z">
        <w:r w:rsidR="00472265">
          <w:t xml:space="preserve"> pocházející z</w:t>
        </w:r>
      </w:ins>
      <w:ins w:id="620" w:author="Ingr Jiri" w:date="2025-06-02T18:30:00Z" w16du:dateUtc="2025-06-02T16:30:00Z">
        <w:r w:rsidR="00472265">
          <w:t> finálního testování modelu YOLO11m na d</w:t>
        </w:r>
      </w:ins>
      <w:ins w:id="621" w:author="Ingr Jiri" w:date="2025-06-02T18:31:00Z" w16du:dateUtc="2025-06-02T16:31:00Z">
        <w:r w:rsidR="00472265">
          <w:t>í</w:t>
        </w:r>
      </w:ins>
      <w:ins w:id="622" w:author="Ingr Jiri" w:date="2025-06-02T18:30:00Z" w16du:dateUtc="2025-06-02T16:30:00Z">
        <w:r w:rsidR="00472265">
          <w:t>lčím datasetu 6</w:t>
        </w:r>
      </w:ins>
    </w:p>
    <w:p w14:paraId="467FE706" w14:textId="7C6D620E" w:rsidR="00D817BB" w:rsidRPr="00D817BB" w:rsidRDefault="00D817BB" w:rsidP="00D817BB">
      <w:pPr>
        <w:spacing w:after="0" w:line="240" w:lineRule="auto"/>
        <w:jc w:val="left"/>
      </w:pPr>
      <w:r>
        <w:br w:type="page"/>
      </w:r>
    </w:p>
    <w:p w14:paraId="53D366EE" w14:textId="77777777" w:rsidR="00136BAF" w:rsidRDefault="00566F26">
      <w:pPr>
        <w:pStyle w:val="Nadpis1"/>
        <w:tabs>
          <w:tab w:val="left" w:pos="432"/>
        </w:tabs>
      </w:pPr>
      <w:bookmarkStart w:id="623" w:name="__RefHeading__28_1490133149"/>
      <w:bookmarkStart w:id="624" w:name="_Toc151549803"/>
      <w:bookmarkStart w:id="625" w:name="_Toc199797222"/>
      <w:bookmarkEnd w:id="623"/>
      <w:r>
        <w:lastRenderedPageBreak/>
        <w:t>EXPERIMENTÁLNÍ ČÁST</w:t>
      </w:r>
      <w:bookmarkEnd w:id="624"/>
      <w:bookmarkEnd w:id="625"/>
    </w:p>
    <w:p w14:paraId="0AC0A14A" w14:textId="01AB641F" w:rsidR="00C26DC8" w:rsidRPr="008C6527" w:rsidRDefault="003C4A72" w:rsidP="003C4A72">
      <w:r>
        <w:t>Při laryngoskopickém vyšetření je pořízen videozáznam oblasti hrtanu, pomocí něhož je následně vyhodnocován stav hlasivkového ústrojí pacienta</w:t>
      </w:r>
      <w:r w:rsidR="0025411B">
        <w:t xml:space="preserve">. </w:t>
      </w:r>
      <w:r w:rsidR="00C26DC8" w:rsidRPr="00C26DC8">
        <w:t xml:space="preserve">V této části práce </w:t>
      </w:r>
      <w:del w:id="626" w:author="Ingr Jiri" w:date="2025-06-02T16:49:00Z" w16du:dateUtc="2025-06-02T14:49:00Z">
        <w:r w:rsidR="00C26DC8" w:rsidRPr="00C26DC8" w:rsidDel="00467602">
          <w:delText xml:space="preserve">je </w:delText>
        </w:r>
        <w:r w:rsidR="00C26DC8" w:rsidDel="00467602">
          <w:delText>vytvořen</w:delText>
        </w:r>
        <w:r w:rsidR="00C26DC8" w:rsidRPr="00C26DC8" w:rsidDel="00467602">
          <w:delText xml:space="preserve"> model umělé inteligence</w:delText>
        </w:r>
      </w:del>
      <w:ins w:id="627" w:author="Ingr Jiri" w:date="2025-06-02T16:49:00Z" w16du:dateUtc="2025-06-02T14:49:00Z">
        <w:r w:rsidR="00467602">
          <w:t>byly otestovány různé modely pro detekci objektu</w:t>
        </w:r>
      </w:ins>
      <w:r w:rsidR="00C26DC8" w:rsidRPr="00C26DC8">
        <w:t xml:space="preserve"> určen</w:t>
      </w:r>
      <w:ins w:id="628" w:author="Ingr Jiri" w:date="2025-06-02T16:49:00Z" w16du:dateUtc="2025-06-02T14:49:00Z">
        <w:r w:rsidR="00467602">
          <w:t>é</w:t>
        </w:r>
      </w:ins>
      <w:del w:id="629" w:author="Ingr Jiri" w:date="2025-06-02T16:49:00Z" w16du:dateUtc="2025-06-02T14:49:00Z">
        <w:r w:rsidR="00C26DC8" w:rsidRPr="00C26DC8" w:rsidDel="00467602">
          <w:delText>ý</w:delText>
        </w:r>
      </w:del>
      <w:r w:rsidR="00C26DC8" w:rsidRPr="00C26DC8">
        <w:t xml:space="preserve"> k identifikaci a </w:t>
      </w:r>
      <w:del w:id="630" w:author="Ingr Jiri" w:date="2025-06-02T16:50:00Z" w16du:dateUtc="2025-06-02T14:50:00Z">
        <w:r w:rsidR="00C26DC8" w:rsidRPr="00C26DC8" w:rsidDel="00467602">
          <w:delText xml:space="preserve">detekci </w:delText>
        </w:r>
      </w:del>
      <w:ins w:id="631" w:author="Ingr Jiri" w:date="2025-06-02T16:50:00Z" w16du:dateUtc="2025-06-02T14:50:00Z">
        <w:r w:rsidR="00467602">
          <w:t xml:space="preserve">lokalizaci </w:t>
        </w:r>
      </w:ins>
      <w:r w:rsidR="00C26DC8" w:rsidRPr="00C26DC8">
        <w:t xml:space="preserve">několika klíčových částí hlasivek na snímcích z laryngoskopických vyšetření. Model je navržen tak, aby správně </w:t>
      </w:r>
      <w:r w:rsidR="00C26DC8">
        <w:t>vyhodnocoval</w:t>
      </w:r>
      <w:r w:rsidR="00C26DC8" w:rsidRPr="00C26DC8">
        <w:t xml:space="preserve"> záznam</w:t>
      </w:r>
      <w:r w:rsidR="00C26DC8">
        <w:t>y</w:t>
      </w:r>
      <w:r w:rsidR="00C26DC8" w:rsidRPr="00C26DC8">
        <w:t xml:space="preserve"> </w:t>
      </w:r>
      <w:r w:rsidR="00C26DC8">
        <w:t>zdravého ústrojí</w:t>
      </w:r>
      <w:r w:rsidR="00C26DC8" w:rsidRPr="00C26DC8">
        <w:t>, tak i případ</w:t>
      </w:r>
      <w:r w:rsidR="00C26DC8">
        <w:t>y</w:t>
      </w:r>
      <w:r w:rsidR="00C26DC8" w:rsidRPr="00C26DC8">
        <w:t xml:space="preserve"> s vizuálně patrnými patologickými změnami, jako jsou záněty či nádorové útvar</w:t>
      </w:r>
      <w:r w:rsidR="00C26DC8" w:rsidRPr="008C6527">
        <w:t>y.</w:t>
      </w:r>
      <w:r w:rsidR="008C6527" w:rsidRPr="008C6527">
        <w:t xml:space="preserve"> </w:t>
      </w:r>
    </w:p>
    <w:p w14:paraId="30A64BAD" w14:textId="611F59B0" w:rsidR="00BE583C" w:rsidRDefault="00BE583C" w:rsidP="003C4A72">
      <w:r w:rsidRPr="008C6527">
        <w:t>K</w:t>
      </w:r>
      <w:r>
        <w:t xml:space="preserve"> vytvoření modelu AI pro detekci objektů v obrazech byl použit algoritmus YOLO, který patří do kategorie učení s učitelem, kdy se model trénuje na datech, která </w:t>
      </w:r>
      <w:r w:rsidR="001310BE">
        <w:t>obsahují,</w:t>
      </w:r>
      <w:r>
        <w:t xml:space="preserve"> jak vstupní obraz, tak i odpovídající anotace objektů.</w:t>
      </w:r>
      <w:r w:rsidR="001310BE">
        <w:t xml:space="preserve"> </w:t>
      </w:r>
      <w:r w:rsidR="001310BE" w:rsidRPr="001310BE">
        <w:t xml:space="preserve">Algoritmus YOLO byl zvolen zejména pro svou vysokou rychlost a efektivitu při detekci objektů v obraze. Díky </w:t>
      </w:r>
      <w:r w:rsidR="0025411B">
        <w:t>těmto vlastnostem</w:t>
      </w:r>
      <w:r w:rsidR="001310BE" w:rsidRPr="001310BE">
        <w:t xml:space="preserve"> je</w:t>
      </w:r>
      <w:r w:rsidR="008A0D35">
        <w:t xml:space="preserve"> </w:t>
      </w:r>
      <w:r w:rsidR="001310BE" w:rsidRPr="001310BE">
        <w:t xml:space="preserve">ideálním kandidátem pro </w:t>
      </w:r>
      <w:r w:rsidR="001310BE">
        <w:t>medicínské aplikace</w:t>
      </w:r>
      <w:r w:rsidR="001310BE" w:rsidRPr="001310BE">
        <w:t>, jako je právě automatizovaná analýza videí z</w:t>
      </w:r>
      <w:r w:rsidR="001310BE">
        <w:t xml:space="preserve"> laryngoskopických </w:t>
      </w:r>
      <w:r w:rsidR="001310BE" w:rsidRPr="001310BE">
        <w:t>vyšetření</w:t>
      </w:r>
      <w:r w:rsidR="008A0D35">
        <w:t>,</w:t>
      </w:r>
      <w:r w:rsidR="008A0D35" w:rsidRPr="008A0D35">
        <w:t xml:space="preserve"> </w:t>
      </w:r>
      <w:r w:rsidR="008A0D35" w:rsidRPr="001310BE">
        <w:t>kde je kombinace rychlosti a spolehlivosti</w:t>
      </w:r>
      <w:r w:rsidR="008A0D35">
        <w:t xml:space="preserve"> </w:t>
      </w:r>
      <w:r w:rsidR="008A0D35" w:rsidRPr="001310BE">
        <w:t>klíčová</w:t>
      </w:r>
      <w:r w:rsidR="001310BE" w:rsidRPr="001310BE">
        <w:t>.</w:t>
      </w:r>
    </w:p>
    <w:p w14:paraId="13AF9A24" w14:textId="7D2F035A" w:rsidR="00586F5C" w:rsidRDefault="00586F5C" w:rsidP="003C4A72">
      <w:r>
        <w:t>Nedílnou součástí vytvoření modelu AI pro detekci částí hlasivek je příprava vstupních dat, anotace sledovaných objektů a volba správného rozložení datasetu pro trénink tak, aby data poskytnutá modelu co nejlépe vystihovala reálnou situaci a dobře model připravila na jeho využití v praxi. V další fázi je YOLO model trénován na vytvořeném vstupním datasetu a souběžně je prováděna optimalizace jeho hyperparametrů pro dosažení co nejpřesnější detekce.</w:t>
      </w:r>
    </w:p>
    <w:p w14:paraId="711A9761" w14:textId="08B4E3AD" w:rsidR="005E7D6E" w:rsidRDefault="005E7D6E" w:rsidP="005E7D6E">
      <w:pPr>
        <w:pStyle w:val="Nadpis2"/>
      </w:pPr>
      <w:bookmarkStart w:id="632" w:name="_Toc196898585"/>
      <w:bookmarkStart w:id="633" w:name="_Toc196943493"/>
      <w:bookmarkStart w:id="634" w:name="_Toc196943539"/>
      <w:bookmarkStart w:id="635" w:name="_Toc196943588"/>
      <w:bookmarkStart w:id="636" w:name="_Toc198115580"/>
      <w:bookmarkStart w:id="637" w:name="_Toc196898586"/>
      <w:bookmarkStart w:id="638" w:name="_Toc196943494"/>
      <w:bookmarkStart w:id="639" w:name="_Toc196943540"/>
      <w:bookmarkStart w:id="640" w:name="_Toc196943589"/>
      <w:bookmarkStart w:id="641" w:name="_Toc198115581"/>
      <w:bookmarkStart w:id="642" w:name="_Toc196898587"/>
      <w:bookmarkStart w:id="643" w:name="_Toc196943495"/>
      <w:bookmarkStart w:id="644" w:name="_Toc196943541"/>
      <w:bookmarkStart w:id="645" w:name="_Toc196943590"/>
      <w:bookmarkStart w:id="646" w:name="_Toc198115582"/>
      <w:bookmarkStart w:id="647" w:name="_Ref196424666"/>
      <w:bookmarkStart w:id="648" w:name="_Toc199797223"/>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r>
        <w:t>Dataset</w:t>
      </w:r>
      <w:bookmarkEnd w:id="647"/>
      <w:bookmarkEnd w:id="648"/>
    </w:p>
    <w:p w14:paraId="7081D3B6" w14:textId="7247333A" w:rsidR="005E7D6E" w:rsidRDefault="000D504F" w:rsidP="005E7D6E">
      <w:r>
        <w:t>Jako vstupní dataset byly použity několika sekundové záznamy z laryngoskopických vyšetření</w:t>
      </w:r>
      <w:r w:rsidR="00492B50">
        <w:t>, kde každé video pochází z vyšetření jiného pacienta.</w:t>
      </w:r>
      <w:r w:rsidR="00AB2055" w:rsidRPr="00AB2055">
        <w:t xml:space="preserve"> Dataset byl </w:t>
      </w:r>
      <w:r w:rsidR="004A3652">
        <w:t>vytvořen</w:t>
      </w:r>
      <w:r w:rsidR="004A3652" w:rsidRPr="00AB2055">
        <w:t xml:space="preserve"> </w:t>
      </w:r>
      <w:r w:rsidR="00AB2055" w:rsidRPr="00AB2055">
        <w:t>ve spolupráci s</w:t>
      </w:r>
      <w:r w:rsidR="004A3652">
        <w:t> o</w:t>
      </w:r>
      <w:r w:rsidR="004A3652" w:rsidRPr="004A3652">
        <w:t>torinolaryngologi</w:t>
      </w:r>
      <w:r w:rsidR="004A3652">
        <w:t>ckou klinikou</w:t>
      </w:r>
      <w:r w:rsidR="00AB2055" w:rsidRPr="00AB2055">
        <w:t xml:space="preserve"> Fakultní nemocnic</w:t>
      </w:r>
      <w:r w:rsidR="004A3652">
        <w:t>e</w:t>
      </w:r>
      <w:r w:rsidR="00AB2055" w:rsidRPr="00AB2055">
        <w:t xml:space="preserve"> Královské Vinohrady, která </w:t>
      </w:r>
      <w:r w:rsidR="004A3652">
        <w:t xml:space="preserve">pořídila </w:t>
      </w:r>
      <w:r w:rsidR="00AB2055" w:rsidRPr="00AB2055">
        <w:t>potřebné obrazové materiály pro analýzu.</w:t>
      </w:r>
      <w:r w:rsidR="00492B50">
        <w:t xml:space="preserve"> Do datasetu byli zahrnut</w:t>
      </w:r>
      <w:r w:rsidR="0005406E">
        <w:t>i</w:t>
      </w:r>
      <w:r w:rsidR="00492B50">
        <w:t xml:space="preserve"> jak zdraví pacienti, tak pacienti s </w:t>
      </w:r>
      <w:r w:rsidR="00F12B64">
        <w:t>určitým</w:t>
      </w:r>
      <w:r w:rsidR="00492B50">
        <w:t xml:space="preserve"> postižení</w:t>
      </w:r>
      <w:r w:rsidR="00F12B64">
        <w:t>m</w:t>
      </w:r>
      <w:r w:rsidR="00492B50">
        <w:t xml:space="preserve"> hlasivek. Videa byl</w:t>
      </w:r>
      <w:r w:rsidR="0005406E">
        <w:t>a</w:t>
      </w:r>
      <w:r w:rsidR="00492B50">
        <w:t xml:space="preserve"> pořízen</w:t>
      </w:r>
      <w:r w:rsidR="0005406E">
        <w:t>a</w:t>
      </w:r>
      <w:r w:rsidR="00492B50">
        <w:t xml:space="preserve"> ze dvou různých kamer, což zvyšuje variabilitu datasetu a poskytuje záznamy v</w:t>
      </w:r>
      <w:r w:rsidR="00F12B64">
        <w:t xml:space="preserve"> různých kvalitách </w:t>
      </w:r>
      <w:r w:rsidR="00492B50">
        <w:t>rozlišení. T</w:t>
      </w:r>
      <w:r w:rsidR="0005406E">
        <w:t>ato</w:t>
      </w:r>
      <w:r w:rsidR="00492B50">
        <w:t xml:space="preserve"> videa byl</w:t>
      </w:r>
      <w:r w:rsidR="0005406E">
        <w:t>a</w:t>
      </w:r>
      <w:r w:rsidR="00492B50">
        <w:t xml:space="preserve"> </w:t>
      </w:r>
      <w:r w:rsidR="00492B50" w:rsidRPr="00FA20ED">
        <w:t>rozdělen</w:t>
      </w:r>
      <w:r w:rsidR="0005406E" w:rsidRPr="00FA20ED">
        <w:t>a</w:t>
      </w:r>
      <w:r w:rsidR="00AB2055">
        <w:t xml:space="preserve"> na snímky, ve kterých </w:t>
      </w:r>
      <w:r w:rsidR="00492B50" w:rsidRPr="00FA20ED">
        <w:t>byly</w:t>
      </w:r>
      <w:r w:rsidR="00441F4F">
        <w:t xml:space="preserve"> vyznačeny </w:t>
      </w:r>
      <w:r w:rsidR="00492B50">
        <w:t>jednotlivé části hlasivek.</w:t>
      </w:r>
    </w:p>
    <w:p w14:paraId="3992907C" w14:textId="7E460FC8" w:rsidR="000D504F" w:rsidRDefault="00597EC5" w:rsidP="005E7D6E">
      <w:r>
        <w:t>D</w:t>
      </w:r>
      <w:r w:rsidR="00997221">
        <w:t xml:space="preserve">ataset se skládá </w:t>
      </w:r>
      <w:r w:rsidR="00F12B64">
        <w:t>laryngoskopických videozáznamů oblasti hrtanu různých délek</w:t>
      </w:r>
      <w:r w:rsidR="003B6844">
        <w:t xml:space="preserve"> (do 60 sekund)</w:t>
      </w:r>
      <w:r w:rsidR="00F12B64">
        <w:t xml:space="preserve"> </w:t>
      </w:r>
      <w:r w:rsidR="003B6844">
        <w:t xml:space="preserve">pocházejících od </w:t>
      </w:r>
      <w:r w:rsidR="00F12B64">
        <w:t>20 pacientů</w:t>
      </w:r>
      <w:r w:rsidR="003B6844">
        <w:t xml:space="preserve">. Tato videa </w:t>
      </w:r>
      <w:r w:rsidR="004A3652">
        <w:t>jsou</w:t>
      </w:r>
      <w:r w:rsidR="003B6844">
        <w:t xml:space="preserve"> </w:t>
      </w:r>
      <w:r w:rsidR="006D31C7">
        <w:t>pořízena</w:t>
      </w:r>
      <w:r w:rsidR="003B6844">
        <w:t xml:space="preserve"> s f</w:t>
      </w:r>
      <w:r w:rsidR="00274472">
        <w:t>rekvencí 30 snímků za sekundu</w:t>
      </w:r>
      <w:r>
        <w:t xml:space="preserve"> a </w:t>
      </w:r>
      <w:r w:rsidR="009678BD">
        <w:t xml:space="preserve">po </w:t>
      </w:r>
      <w:r>
        <w:t xml:space="preserve">jejich rozdělení na jednotlivé </w:t>
      </w:r>
      <w:r w:rsidR="00682951">
        <w:t>snímky</w:t>
      </w:r>
      <w:r>
        <w:t xml:space="preserve"> obsah</w:t>
      </w:r>
      <w:r w:rsidR="004A3652">
        <w:t>uje</w:t>
      </w:r>
      <w:r>
        <w:t xml:space="preserve"> dataset</w:t>
      </w:r>
      <w:r w:rsidR="003B6844">
        <w:t xml:space="preserve"> celkem </w:t>
      </w:r>
      <w:r w:rsidR="00F12B64">
        <w:t>12 991</w:t>
      </w:r>
      <w:r w:rsidR="00997221">
        <w:t xml:space="preserve"> </w:t>
      </w:r>
      <w:r w:rsidR="00682951">
        <w:t>vzorků</w:t>
      </w:r>
      <w:r w:rsidR="00997221">
        <w:t xml:space="preserve">. </w:t>
      </w:r>
      <w:r w:rsidR="00274472">
        <w:t>V každém byla oanotována</w:t>
      </w:r>
      <w:r w:rsidR="00997221">
        <w:t xml:space="preserve"> levá hlasivka (červená barva), pravá hlasivka (modrá barva) a glotická štěrbina (žlutá barva). Zároveň byly do datasetu zahrnuty </w:t>
      </w:r>
      <w:r w:rsidR="00141693">
        <w:t>snímky</w:t>
      </w:r>
      <w:r w:rsidR="00997221">
        <w:t xml:space="preserve">, na nichž je </w:t>
      </w:r>
      <w:r w:rsidR="00997221">
        <w:lastRenderedPageBreak/>
        <w:t>zobrazena jenom část hlasivky, nebo snímky</w:t>
      </w:r>
      <w:r w:rsidR="00D61A53">
        <w:t>,</w:t>
      </w:r>
      <w:r w:rsidR="00997221">
        <w:t xml:space="preserve"> na kterých není hlasivka viditelná vůbec. </w:t>
      </w:r>
      <w:r w:rsidR="00D61A53">
        <w:t>Díky tomu model nutně nevyhledává části hlasivek v každém snímku a získává schopnost správně zpracovávat obrazy bez přítomnosti hlasivky. Jedná se</w:t>
      </w:r>
      <w:r w:rsidR="00405595">
        <w:t xml:space="preserve"> o</w:t>
      </w:r>
      <w:r w:rsidR="00D61A53">
        <w:t xml:space="preserve"> vítanou vlastnost, </w:t>
      </w:r>
      <w:r w:rsidR="007A68D5">
        <w:t xml:space="preserve">jelikož </w:t>
      </w:r>
      <w:r w:rsidR="00D61A53">
        <w:t xml:space="preserve">během kamerového </w:t>
      </w:r>
      <w:r w:rsidR="007A68D5">
        <w:t xml:space="preserve">záznamu </w:t>
      </w:r>
      <w:r w:rsidR="00D61A53">
        <w:t>z</w:t>
      </w:r>
      <w:r w:rsidR="007A68D5">
        <w:t xml:space="preserve"> laryngoskopického vyšetření </w:t>
      </w:r>
      <w:r w:rsidR="00D61A53">
        <w:t xml:space="preserve">není </w:t>
      </w:r>
      <w:r w:rsidR="007A68D5">
        <w:t>v každém momentu viditeln</w:t>
      </w:r>
      <w:r w:rsidR="00F76CBE">
        <w:t>é celé hlasivkové ústrojí.</w:t>
      </w:r>
    </w:p>
    <w:p w14:paraId="701F8453" w14:textId="7DA55282" w:rsidR="0005406E" w:rsidRDefault="0005406E" w:rsidP="0005406E">
      <w:pPr>
        <w:pStyle w:val="Nadpis3"/>
      </w:pPr>
      <w:bookmarkStart w:id="649" w:name="_Toc199797224"/>
      <w:r>
        <w:t>Manuální anotace</w:t>
      </w:r>
      <w:bookmarkEnd w:id="649"/>
    </w:p>
    <w:p w14:paraId="0DF09B50" w14:textId="1C029013" w:rsidR="00D61A53" w:rsidRDefault="00D61A53" w:rsidP="005E7D6E">
      <w:r>
        <w:t>Tvorba datasetu se skládala ze dvou částí. V první části byly snímky</w:t>
      </w:r>
      <w:r w:rsidR="00405595">
        <w:t xml:space="preserve"> anotovány</w:t>
      </w:r>
      <w:r>
        <w:t xml:space="preserve"> manuálně pomocí webové aplikace LabelStudio</w:t>
      </w:r>
      <w:r w:rsidR="009160D9">
        <w:t xml:space="preserve"> </w:t>
      </w:r>
      <w:r w:rsidR="009160D9">
        <w:fldChar w:fldCharType="begin"/>
      </w:r>
      <w:r w:rsidR="0044284B">
        <w:instrText xml:space="preserve"> ADDIN EN.CITE &lt;EndNote&gt;&lt;Cite&gt;&lt;Author&gt;Tkachenko&lt;/Author&gt;&lt;Year&gt;2020-2025&lt;/Year&gt;&lt;RecNum&gt;38&lt;/RecNum&gt;&lt;DisplayText&gt;[32]&lt;/DisplayText&gt;&lt;record&gt;&lt;rec-number&gt;38&lt;/rec-number&gt;&lt;foreign-keys&gt;&lt;key app="EN" db-id="epv0etvs2pfr99e5xxpv5027xe05stzr22vd" timestamp="1747687906"&gt;38&lt;/key&gt;&lt;/foreign-keys&gt;&lt;ref-type name="Computer Program"&gt;9&lt;/ref-type&gt;&lt;contributors&gt;&lt;authors&gt;&lt;author&gt;&lt;style face="normal" font="default" size="100%"&gt;Tkachenko&lt;/style&gt;&lt;style face="normal" font="default" charset="238" size="100%"&gt;, Maxim&lt;/style&gt;&lt;/author&gt;&lt;author&gt;&lt;style face="normal" font="default" size="100%"&gt;Malyuk&lt;/style&gt;&lt;style face="normal" font="default" charset="238" size="100%"&gt;, &lt;/style&gt;&lt;style face="normal" font="default" size="100%"&gt;Mikhail&lt;/style&gt;&lt;/author&gt;&lt;author&gt;&lt;style face="normal" font="default" size="100%"&gt;Holmanyuk&lt;/style&gt;&lt;style face="normal" font="default" charset="238" size="100%"&gt;, Andrey&lt;/style&gt;&lt;/author&gt;&lt;author&gt;&lt;style face="normal" font="default" size="100%"&gt;Liubimov&lt;/style&gt;&lt;style face="normal" font="default" charset="238" size="100%"&gt;, &lt;/style&gt;&lt;style face="normal" font="default" size="100%"&gt;Nikolai&lt;/style&gt;&lt;/author&gt;&lt;/authors&gt;&lt;/contributors&gt;&lt;titles&gt;&lt;title&gt;Label Studio&lt;/title&gt;&lt;/titles&gt;&lt;dates&gt;&lt;year&gt;&lt;style face="normal" font="default" charset="238" size="100%"&gt;2020-2025&lt;/style&gt;&lt;/year&gt;&lt;/dates&gt;&lt;urls&gt;&lt;related-urls&gt;&lt;url&gt;https://github.com/HumanSignal/label-studio&lt;/url&gt;&lt;/related-urls&gt;&lt;/urls&gt;&lt;access-date&gt;&lt;style face="normal" font="default" charset="238" size="100%"&gt;10.4.2025&lt;/style&gt;&lt;/access-date&gt;&lt;/record&gt;&lt;/Cite&gt;&lt;/EndNote&gt;</w:instrText>
      </w:r>
      <w:r w:rsidR="009160D9">
        <w:fldChar w:fldCharType="separate"/>
      </w:r>
      <w:r w:rsidR="0044284B">
        <w:rPr>
          <w:noProof/>
        </w:rPr>
        <w:t>[32]</w:t>
      </w:r>
      <w:r w:rsidR="009160D9">
        <w:fldChar w:fldCharType="end"/>
      </w:r>
      <w:r>
        <w:t>. Pro označování částí hlasivek byly použity polygonální anotace, kdy každý hledaný objekt byl obtažen uzavřenou lomenou čárou ve formě nepravidelného n-úhelníku</w:t>
      </w:r>
      <w:r w:rsidR="001D4E66">
        <w:t xml:space="preserve"> (</w:t>
      </w:r>
      <w:r w:rsidR="001D4E66">
        <w:fldChar w:fldCharType="begin"/>
      </w:r>
      <w:r w:rsidR="001D4E66">
        <w:instrText xml:space="preserve"> REF _Ref196913500 \h </w:instrText>
      </w:r>
      <w:r w:rsidR="001D4E66">
        <w:fldChar w:fldCharType="separate"/>
      </w:r>
      <w:r w:rsidR="00C409DD">
        <w:rPr>
          <w:b/>
          <w:bCs/>
        </w:rPr>
        <w:t>O</w:t>
      </w:r>
      <w:r w:rsidR="00C409DD" w:rsidRPr="00AD1B2E">
        <w:rPr>
          <w:b/>
          <w:bCs/>
        </w:rPr>
        <w:t xml:space="preserve">br. </w:t>
      </w:r>
      <w:r w:rsidR="00C409DD">
        <w:rPr>
          <w:b/>
          <w:bCs/>
          <w:noProof/>
        </w:rPr>
        <w:t>3</w:t>
      </w:r>
      <w:r w:rsidR="00C409DD">
        <w:rPr>
          <w:b/>
          <w:bCs/>
        </w:rPr>
        <w:t>.</w:t>
      </w:r>
      <w:r w:rsidR="00C409DD">
        <w:rPr>
          <w:b/>
          <w:bCs/>
          <w:noProof/>
        </w:rPr>
        <w:t>1</w:t>
      </w:r>
      <w:r w:rsidR="001D4E66">
        <w:fldChar w:fldCharType="end"/>
      </w:r>
      <w:r w:rsidR="001D4E66">
        <w:t>)</w:t>
      </w:r>
      <w:r>
        <w:t xml:space="preserve">. Z hlediska použití </w:t>
      </w:r>
      <w:r w:rsidR="0005406E">
        <w:t xml:space="preserve">datasetu k účelu detekce objektů pomocí </w:t>
      </w:r>
      <w:r w:rsidR="009A59D3">
        <w:t xml:space="preserve">algoritmu </w:t>
      </w:r>
      <w:r w:rsidR="0005406E">
        <w:t xml:space="preserve">YOLOv11 nemají polygonální anotace oproti použití obdélníkových boxů žádnou výhodu, poslouží </w:t>
      </w:r>
      <w:r w:rsidR="009A59D3">
        <w:t xml:space="preserve">ale </w:t>
      </w:r>
      <w:r w:rsidR="0005406E">
        <w:t xml:space="preserve">k reprodukovatelnosti datasetu při </w:t>
      </w:r>
      <w:r w:rsidR="009A59D3">
        <w:t xml:space="preserve">jeho </w:t>
      </w:r>
      <w:r w:rsidR="0005406E">
        <w:t>použití k</w:t>
      </w:r>
      <w:r w:rsidR="00772A41">
        <w:t xml:space="preserve"> trénování segmentačních</w:t>
      </w:r>
      <w:r w:rsidR="0005406E">
        <w:t xml:space="preserve"> </w:t>
      </w:r>
      <w:r w:rsidR="00772A41">
        <w:t>modelů</w:t>
      </w:r>
      <w:r w:rsidR="0005406E">
        <w:t>. Manuálně bylo označeno přibližně</w:t>
      </w:r>
      <w:r w:rsidR="00405595">
        <w:t xml:space="preserve"> 3</w:t>
      </w:r>
      <w:r w:rsidR="003B6844">
        <w:t> </w:t>
      </w:r>
      <w:r w:rsidR="00405595">
        <w:t>500</w:t>
      </w:r>
      <w:r w:rsidR="0005406E">
        <w:t xml:space="preserve"> snímků.</w:t>
      </w:r>
    </w:p>
    <w:p w14:paraId="1ADAC135" w14:textId="77777777" w:rsidR="005C5681" w:rsidRDefault="005C5681" w:rsidP="00232CB4">
      <w:pPr>
        <w:keepNext/>
        <w:spacing w:after="80"/>
      </w:pPr>
      <w:r>
        <w:rPr>
          <w:noProof/>
          <w:lang w:eastAsia="cs-CZ"/>
        </w:rPr>
        <w:drawing>
          <wp:inline distT="0" distB="0" distL="0" distR="0" wp14:anchorId="0C68604F" wp14:editId="2A62F57D">
            <wp:extent cx="5753100" cy="1706880"/>
            <wp:effectExtent l="0" t="0" r="0" b="7620"/>
            <wp:docPr id="62751229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706880"/>
                    </a:xfrm>
                    <a:prstGeom prst="rect">
                      <a:avLst/>
                    </a:prstGeom>
                    <a:noFill/>
                    <a:ln>
                      <a:noFill/>
                    </a:ln>
                  </pic:spPr>
                </pic:pic>
              </a:graphicData>
            </a:graphic>
          </wp:inline>
        </w:drawing>
      </w:r>
    </w:p>
    <w:p w14:paraId="09706CB2" w14:textId="4E26C794" w:rsidR="005C5681" w:rsidRDefault="005C5681" w:rsidP="00232CB4">
      <w:pPr>
        <w:pStyle w:val="Titulek"/>
        <w:spacing w:before="80"/>
      </w:pPr>
      <w:bookmarkStart w:id="650" w:name="_Ref198741568"/>
      <w:bookmarkStart w:id="651" w:name="_Ref196913500"/>
      <w:r>
        <w:rPr>
          <w:b/>
          <w:bCs w:val="0"/>
        </w:rPr>
        <w:t>O</w:t>
      </w:r>
      <w:r w:rsidRPr="00AD1B2E">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3</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1</w:t>
      </w:r>
      <w:r w:rsidR="00E360BF">
        <w:rPr>
          <w:b/>
          <w:bCs w:val="0"/>
        </w:rPr>
        <w:fldChar w:fldCharType="end"/>
      </w:r>
      <w:bookmarkEnd w:id="650"/>
      <w:bookmarkEnd w:id="651"/>
      <w:r>
        <w:t>: Schéma postupu při manuální anotaci snímků hlasivek</w:t>
      </w:r>
    </w:p>
    <w:p w14:paraId="3594E9ED" w14:textId="55DBCB75" w:rsidR="009A59D3" w:rsidRDefault="009A59D3" w:rsidP="009A59D3">
      <w:pPr>
        <w:pStyle w:val="Nadpis3"/>
      </w:pPr>
      <w:bookmarkStart w:id="652" w:name="_Toc199797225"/>
      <w:r>
        <w:t>Semi-automatické anotace</w:t>
      </w:r>
      <w:bookmarkEnd w:id="652"/>
    </w:p>
    <w:p w14:paraId="24CC482D" w14:textId="02FA0525" w:rsidR="00667F5C" w:rsidRDefault="0005406E" w:rsidP="005E7D6E">
      <w:r>
        <w:t>Druhá část byla</w:t>
      </w:r>
      <w:r w:rsidR="005258A7">
        <w:t xml:space="preserve"> anotována</w:t>
      </w:r>
      <w:r>
        <w:t xml:space="preserve"> semi-automatickým</w:t>
      </w:r>
      <w:r w:rsidR="00C32020">
        <w:t xml:space="preserve"> způsobem</w:t>
      </w:r>
      <w:r w:rsidR="009A59D3">
        <w:t xml:space="preserve"> pomocí modelu trénovaného na manuálně vytvořené části datasetu.</w:t>
      </w:r>
      <w:r w:rsidR="005258A7">
        <w:t xml:space="preserve"> V programovacím jazyce Python byl vytvořen skript pro automatickou anotaci laryngoskopických snímků skládající se ze tří čá</w:t>
      </w:r>
      <w:r w:rsidR="00105845">
        <w:t>stí. V první fázi jsou snímky z videozáznamu</w:t>
      </w:r>
      <w:r w:rsidR="005258A7">
        <w:t xml:space="preserve"> jednoho pacienta označeny dříve </w:t>
      </w:r>
      <w:r w:rsidR="00105845">
        <w:t>vytvořeným</w:t>
      </w:r>
      <w:r w:rsidR="005258A7">
        <w:t xml:space="preserve"> YOLO modelem natrénovaným na manuálně </w:t>
      </w:r>
      <w:r w:rsidR="007C6461">
        <w:t xml:space="preserve">oanotované </w:t>
      </w:r>
      <w:r w:rsidR="005258A7">
        <w:t>části datasetu. Zde jsou části hlasivek označeny pomocí obdélníkových bounding boxů vystupujících z algoritmu YOLO</w:t>
      </w:r>
      <w:r w:rsidR="00B34D75">
        <w:t xml:space="preserve"> (</w:t>
      </w:r>
      <w:r w:rsidR="00B34D75">
        <w:fldChar w:fldCharType="begin"/>
      </w:r>
      <w:r w:rsidR="00B34D75">
        <w:instrText xml:space="preserve"> REF _Ref196914287 \h </w:instrText>
      </w:r>
      <w:r w:rsidR="00B34D75">
        <w:fldChar w:fldCharType="separate"/>
      </w:r>
      <w:r w:rsidR="00C409DD">
        <w:rPr>
          <w:b/>
          <w:bCs/>
        </w:rPr>
        <w:t>O</w:t>
      </w:r>
      <w:r w:rsidR="00C409DD" w:rsidRPr="00AD1B2E">
        <w:rPr>
          <w:b/>
          <w:bCs/>
        </w:rPr>
        <w:t xml:space="preserve">br. </w:t>
      </w:r>
      <w:r w:rsidR="00C409DD">
        <w:rPr>
          <w:b/>
          <w:bCs/>
          <w:noProof/>
        </w:rPr>
        <w:t>3</w:t>
      </w:r>
      <w:r w:rsidR="00C409DD">
        <w:rPr>
          <w:b/>
          <w:bCs/>
        </w:rPr>
        <w:t>.</w:t>
      </w:r>
      <w:r w:rsidR="00C409DD">
        <w:rPr>
          <w:b/>
          <w:bCs/>
          <w:noProof/>
        </w:rPr>
        <w:t>2</w:t>
      </w:r>
      <w:r w:rsidR="00B34D75">
        <w:fldChar w:fldCharType="end"/>
      </w:r>
      <w:r w:rsidR="00B34D75">
        <w:t>)</w:t>
      </w:r>
      <w:r w:rsidR="005258A7">
        <w:t xml:space="preserve">. V další části jsou tyto </w:t>
      </w:r>
      <w:r w:rsidR="003B6844">
        <w:t xml:space="preserve">nově anotované </w:t>
      </w:r>
      <w:r w:rsidR="005258A7">
        <w:t>snímky</w:t>
      </w:r>
      <w:r w:rsidR="003B6844">
        <w:t xml:space="preserve"> </w:t>
      </w:r>
      <w:r w:rsidR="00DC2C74">
        <w:t xml:space="preserve">manuálně </w:t>
      </w:r>
      <w:r w:rsidR="003B6844">
        <w:t>zkontrolovány a</w:t>
      </w:r>
      <w:r w:rsidR="005258A7">
        <w:t xml:space="preserve"> rozřazeny na </w:t>
      </w:r>
      <w:del w:id="653" w:author="Ingr Jiri" w:date="2025-06-02T16:50:00Z" w16du:dateUtc="2025-06-02T14:50:00Z">
        <w:r w:rsidR="003053C6" w:rsidDel="00EB675F">
          <w:delText xml:space="preserve">úspěšné </w:delText>
        </w:r>
      </w:del>
      <w:ins w:id="654" w:author="Ingr Jiri" w:date="2025-06-02T16:50:00Z" w16du:dateUtc="2025-06-02T14:50:00Z">
        <w:r w:rsidR="00EB675F">
          <w:t xml:space="preserve">správné </w:t>
        </w:r>
      </w:ins>
      <w:r w:rsidR="003053C6">
        <w:t xml:space="preserve">anotace, které lze přidat do datasetu a </w:t>
      </w:r>
      <w:del w:id="655" w:author="Ingr Jiri" w:date="2025-06-02T16:51:00Z" w16du:dateUtc="2025-06-02T14:51:00Z">
        <w:r w:rsidR="003053C6" w:rsidDel="00EB675F">
          <w:delText xml:space="preserve">neúspěšné </w:delText>
        </w:r>
      </w:del>
      <w:ins w:id="656" w:author="Ingr Jiri" w:date="2025-06-02T16:51:00Z" w16du:dateUtc="2025-06-02T14:51:00Z">
        <w:r w:rsidR="00EB675F">
          <w:t xml:space="preserve">nesprávné </w:t>
        </w:r>
      </w:ins>
      <w:r w:rsidR="003053C6">
        <w:t xml:space="preserve">anotace. </w:t>
      </w:r>
      <w:del w:id="657" w:author="Ingr Jiri" w:date="2025-06-02T16:51:00Z" w16du:dateUtc="2025-06-02T14:51:00Z">
        <w:r w:rsidR="00AB58CA" w:rsidDel="00EB675F">
          <w:delText xml:space="preserve">Neúspěšné </w:delText>
        </w:r>
      </w:del>
      <w:ins w:id="658" w:author="Ingr Jiri" w:date="2025-06-02T16:51:00Z" w16du:dateUtc="2025-06-02T14:51:00Z">
        <w:r w:rsidR="00EB675F">
          <w:t xml:space="preserve">Nesprávné </w:t>
        </w:r>
      </w:ins>
      <w:r w:rsidR="00AB58CA">
        <w:t>anotace</w:t>
      </w:r>
      <w:r w:rsidR="003053C6">
        <w:t xml:space="preserve"> se nahrají do webové aplikace LabelStudio a provede se jejich manuální anotace. Využití semi-automatických anotací podstatně zefektivňuje a usnadňuje tvorbu datasetu.</w:t>
      </w:r>
    </w:p>
    <w:p w14:paraId="6E4E745A" w14:textId="77777777" w:rsidR="007C6461" w:rsidRDefault="007C6461" w:rsidP="00232CB4">
      <w:pPr>
        <w:keepNext/>
        <w:spacing w:after="80"/>
        <w:jc w:val="center"/>
      </w:pPr>
      <w:r>
        <w:rPr>
          <w:noProof/>
          <w:lang w:eastAsia="cs-CZ"/>
        </w:rPr>
        <w:lastRenderedPageBreak/>
        <w:drawing>
          <wp:inline distT="0" distB="0" distL="0" distR="0" wp14:anchorId="3C28BC58" wp14:editId="2809FAB6">
            <wp:extent cx="4142014" cy="3239602"/>
            <wp:effectExtent l="0" t="0" r="0" b="0"/>
            <wp:docPr id="1316979227"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7" t="517" r="367"/>
                    <a:stretch/>
                  </pic:blipFill>
                  <pic:spPr bwMode="auto">
                    <a:xfrm>
                      <a:off x="0" y="0"/>
                      <a:ext cx="4142523"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1A5F316E" w14:textId="3C5A9CE0" w:rsidR="001D4E66" w:rsidRDefault="007C6461" w:rsidP="00232CB4">
      <w:pPr>
        <w:pStyle w:val="Titulek"/>
        <w:spacing w:before="80"/>
        <w:jc w:val="left"/>
      </w:pPr>
      <w:bookmarkStart w:id="659" w:name="_Ref198741605"/>
      <w:bookmarkStart w:id="660" w:name="_Ref196914287"/>
      <w:r>
        <w:rPr>
          <w:b/>
          <w:bCs w:val="0"/>
        </w:rPr>
        <w:t>O</w:t>
      </w:r>
      <w:r w:rsidRPr="00AD1B2E">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3</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2</w:t>
      </w:r>
      <w:r w:rsidR="00E360BF">
        <w:rPr>
          <w:b/>
          <w:bCs w:val="0"/>
        </w:rPr>
        <w:fldChar w:fldCharType="end"/>
      </w:r>
      <w:bookmarkEnd w:id="659"/>
      <w:bookmarkEnd w:id="660"/>
      <w:r>
        <w:t>: Interface skriptu pro semi-automatickou anotaci snímků hlasivek</w:t>
      </w:r>
    </w:p>
    <w:p w14:paraId="1F5F4362" w14:textId="2FD0DB70" w:rsidR="00C32020" w:rsidRDefault="00C32020" w:rsidP="00C32020">
      <w:pPr>
        <w:pStyle w:val="Nadpis3"/>
      </w:pPr>
      <w:del w:id="661" w:author="Ingr Jiri" w:date="2025-06-02T16:51:00Z" w16du:dateUtc="2025-06-02T14:51:00Z">
        <w:r w:rsidDel="00EB675F">
          <w:delText xml:space="preserve">Rozložení </w:delText>
        </w:r>
      </w:del>
      <w:bookmarkStart w:id="662" w:name="_Toc199797226"/>
      <w:ins w:id="663" w:author="Ingr Jiri" w:date="2025-06-02T16:51:00Z" w16du:dateUtc="2025-06-02T14:51:00Z">
        <w:r w:rsidR="00EB675F">
          <w:t xml:space="preserve">Rozdělení </w:t>
        </w:r>
      </w:ins>
      <w:r>
        <w:t>datasetu</w:t>
      </w:r>
      <w:bookmarkEnd w:id="662"/>
    </w:p>
    <w:p w14:paraId="54A49F28" w14:textId="0D3D672A" w:rsidR="008038FA" w:rsidRDefault="001676CD" w:rsidP="008038FA">
      <w:r>
        <w:t>Pro vytvoření finálního datasetu</w:t>
      </w:r>
      <w:r w:rsidR="00C2469B">
        <w:t xml:space="preserve"> jsou všechny snímky převedeny do varianty obdélníkových anotací a</w:t>
      </w:r>
      <w:r>
        <w:t xml:space="preserve"> </w:t>
      </w:r>
      <w:r w:rsidR="00C2469B">
        <w:t xml:space="preserve">dataset je rozdělen </w:t>
      </w:r>
      <w:r>
        <w:t>do 3 skupin.</w:t>
      </w:r>
    </w:p>
    <w:p w14:paraId="13D4E2FF" w14:textId="66601571" w:rsidR="008038FA" w:rsidRDefault="008038FA" w:rsidP="00232CB4">
      <w:pPr>
        <w:pStyle w:val="Nadpis4"/>
        <w:numPr>
          <w:ilvl w:val="0"/>
          <w:numId w:val="0"/>
        </w:numPr>
        <w:spacing w:after="0"/>
        <w:ind w:left="862" w:hanging="862"/>
      </w:pPr>
      <w:r>
        <w:t>Trénovací data</w:t>
      </w:r>
    </w:p>
    <w:p w14:paraId="144A147E" w14:textId="447E1760" w:rsidR="008038FA" w:rsidRDefault="008038FA" w:rsidP="008038FA">
      <w:r w:rsidRPr="008038FA">
        <w:t xml:space="preserve">Trénovací data </w:t>
      </w:r>
      <w:r w:rsidR="001676CD" w:rsidRPr="008038FA">
        <w:t>obsahují největší část datasetu (</w:t>
      </w:r>
      <w:r w:rsidR="00A72AC2" w:rsidRPr="008038FA">
        <w:t>cca 80 % všech obrázků). Na těchto datech se</w:t>
      </w:r>
      <w:r w:rsidR="00A72AC2">
        <w:t xml:space="preserve"> model v průběhu tréninku učí</w:t>
      </w:r>
      <w:r w:rsidR="00DD01DC">
        <w:t xml:space="preserve"> a zlepšuje</w:t>
      </w:r>
      <w:r w:rsidR="00A72AC2">
        <w:t xml:space="preserve"> pomocí optimalizace vah a biasů.</w:t>
      </w:r>
    </w:p>
    <w:p w14:paraId="3A3C1D93" w14:textId="01FCF42E" w:rsidR="008038FA" w:rsidRDefault="008038FA" w:rsidP="00232CB4">
      <w:pPr>
        <w:pStyle w:val="Nadpis4"/>
        <w:numPr>
          <w:ilvl w:val="0"/>
          <w:numId w:val="0"/>
        </w:numPr>
        <w:spacing w:after="0"/>
        <w:ind w:left="862" w:hanging="862"/>
      </w:pPr>
      <w:r>
        <w:t>Validační data</w:t>
      </w:r>
    </w:p>
    <w:p w14:paraId="68A87621" w14:textId="4EE54479" w:rsidR="00DD01DC" w:rsidRDefault="00A72AC2" w:rsidP="008038FA">
      <w:r w:rsidRPr="008038FA">
        <w:t>Validační data (</w:t>
      </w:r>
      <w:r>
        <w:t xml:space="preserve">cca 10 % </w:t>
      </w:r>
      <w:r w:rsidR="008038FA">
        <w:t>snímků</w:t>
      </w:r>
      <w:r>
        <w:t xml:space="preserve">) </w:t>
      </w:r>
      <w:r w:rsidR="008038FA">
        <w:t>jsou</w:t>
      </w:r>
      <w:r>
        <w:t xml:space="preserve"> část</w:t>
      </w:r>
      <w:r w:rsidR="008038FA">
        <w:t>í</w:t>
      </w:r>
      <w:r>
        <w:t xml:space="preserve"> datasetu určen</w:t>
      </w:r>
      <w:r w:rsidR="008038FA">
        <w:t>ou</w:t>
      </w:r>
      <w:r>
        <w:t xml:space="preserve"> k</w:t>
      </w:r>
      <w:r w:rsidR="008038FA">
        <w:t>e</w:t>
      </w:r>
      <w:r>
        <w:t> sledování výkonosti modelu během tr</w:t>
      </w:r>
      <w:r w:rsidR="00434128">
        <w:t xml:space="preserve">éninku. Model tyto data nevidí </w:t>
      </w:r>
      <w:r w:rsidR="008038FA">
        <w:t xml:space="preserve">přímo </w:t>
      </w:r>
      <w:r w:rsidR="00434128">
        <w:t xml:space="preserve">v </w:t>
      </w:r>
      <w:r>
        <w:t xml:space="preserve">průběhu </w:t>
      </w:r>
      <w:r w:rsidR="008038FA">
        <w:t xml:space="preserve">učení, tj. neoptimalizuje na nich parametry, ale po ukončení každé epochy na nich jako na nezávislých datech vyhodnotí </w:t>
      </w:r>
      <w:r w:rsidR="00434128">
        <w:t>přesnost</w:t>
      </w:r>
      <w:r w:rsidR="008038FA">
        <w:t xml:space="preserve"> modelu. Hlavním důvodem přítomnosti validační části v datasetu je</w:t>
      </w:r>
      <w:r w:rsidR="00DD01DC">
        <w:t xml:space="preserve"> částečné</w:t>
      </w:r>
      <w:r w:rsidR="008038FA">
        <w:t xml:space="preserve"> </w:t>
      </w:r>
      <w:r w:rsidR="008214A7">
        <w:t>předejití</w:t>
      </w:r>
      <w:r w:rsidR="008038FA">
        <w:t xml:space="preserve"> přeučení</w:t>
      </w:r>
      <w:r w:rsidR="00DD01DC">
        <w:t xml:space="preserve"> modelu (viz</w:t>
      </w:r>
      <w:del w:id="664" w:author="Ingr Jiri" w:date="2025-06-02T16:56:00Z" w16du:dateUtc="2025-06-02T14:56:00Z">
        <w:r w:rsidR="00DD01DC" w:rsidDel="0099431C">
          <w:delText xml:space="preserve"> </w:delText>
        </w:r>
      </w:del>
      <w:ins w:id="665" w:author="Ingr Jiri" w:date="2025-06-02T16:56:00Z" w16du:dateUtc="2025-06-02T14:56:00Z">
        <w:r w:rsidR="0099431C">
          <w:t xml:space="preserve"> níže</w:t>
        </w:r>
      </w:ins>
      <w:del w:id="666" w:author="Ingr Jiri" w:date="2025-06-02T16:56:00Z" w16du:dateUtc="2025-06-02T14:56:00Z">
        <w:r w:rsidR="00DD01DC" w:rsidDel="0099431C">
          <w:fldChar w:fldCharType="begin"/>
        </w:r>
        <w:r w:rsidR="00DD01DC" w:rsidDel="0099431C">
          <w:delInstrText xml:space="preserve"> REF _Ref195089825 \r \h </w:delInstrText>
        </w:r>
        <w:r w:rsidR="00DD01DC" w:rsidDel="0099431C">
          <w:fldChar w:fldCharType="separate"/>
        </w:r>
        <w:r w:rsidR="00C409DD" w:rsidDel="0099431C">
          <w:delText>3.1.3.1</w:delText>
        </w:r>
        <w:r w:rsidR="00DD01DC" w:rsidDel="0099431C">
          <w:fldChar w:fldCharType="end"/>
        </w:r>
      </w:del>
      <w:r w:rsidR="00DD01DC">
        <w:t>)</w:t>
      </w:r>
      <w:r w:rsidR="008214A7">
        <w:t>.</w:t>
      </w:r>
      <w:r w:rsidR="00330E8A">
        <w:t xml:space="preserve"> Pokud se model v průběhu epoch zlepšuje na trénovacích datech, ale predikce validačních dat se zhoršují, trénink modelu je ukončen.</w:t>
      </w:r>
    </w:p>
    <w:p w14:paraId="3BF26596" w14:textId="0679CB59" w:rsidR="003A1ADB" w:rsidRDefault="003A1ADB" w:rsidP="00232CB4">
      <w:pPr>
        <w:pStyle w:val="Nadpis4"/>
        <w:numPr>
          <w:ilvl w:val="0"/>
          <w:numId w:val="0"/>
        </w:numPr>
        <w:spacing w:after="0"/>
        <w:ind w:left="862" w:hanging="862"/>
      </w:pPr>
      <w:r>
        <w:t>Testovací data</w:t>
      </w:r>
    </w:p>
    <w:p w14:paraId="45AD47ED" w14:textId="50E81706" w:rsidR="003A1ADB" w:rsidRDefault="008C6527" w:rsidP="008038FA">
      <w:r>
        <w:t xml:space="preserve">Testovací sada </w:t>
      </w:r>
      <w:r w:rsidR="007D6F57">
        <w:t xml:space="preserve">(asi 10 % </w:t>
      </w:r>
      <w:r>
        <w:t>dat</w:t>
      </w:r>
      <w:r w:rsidR="007D6F57">
        <w:t xml:space="preserve">) </w:t>
      </w:r>
      <w:r>
        <w:t xml:space="preserve">je </w:t>
      </w:r>
      <w:r w:rsidR="003A1ADB">
        <w:t>část</w:t>
      </w:r>
      <w:r>
        <w:t>í</w:t>
      </w:r>
      <w:r w:rsidR="003A1ADB">
        <w:t xml:space="preserve"> datasetu, která se </w:t>
      </w:r>
      <w:r>
        <w:t xml:space="preserve">v průběhu </w:t>
      </w:r>
      <w:r w:rsidR="003A1ADB">
        <w:t>trénování vůbec nepoužívá a slouží až k finálnímu vyhodnocení modelu. Výhodou těchto dat je jejich úplná nezávislost</w:t>
      </w:r>
      <w:r w:rsidR="005A2D37">
        <w:t xml:space="preserve"> na trénovacím procesu</w:t>
      </w:r>
      <w:r w:rsidR="003A1ADB">
        <w:t xml:space="preserve">, </w:t>
      </w:r>
      <w:r w:rsidR="005A2D37">
        <w:t xml:space="preserve">což </w:t>
      </w:r>
      <w:r w:rsidR="007D6F57">
        <w:t>umožňuje objektivnější a realističtější hodnocení</w:t>
      </w:r>
      <w:r w:rsidR="005A2D37">
        <w:t xml:space="preserve"> modelu</w:t>
      </w:r>
      <w:r w:rsidR="007D6F57">
        <w:t>.</w:t>
      </w:r>
    </w:p>
    <w:p w14:paraId="3CA82D32" w14:textId="77777777" w:rsidR="00681DCE" w:rsidRDefault="003A1ADB" w:rsidP="009004F2">
      <w:r>
        <w:lastRenderedPageBreak/>
        <w:t>Při tvorbě datasetu se i přes rozdělení videí zachovává příslušnost každého snímku</w:t>
      </w:r>
      <w:r w:rsidR="00F864D8">
        <w:t xml:space="preserve"> k jeho pacientovi</w:t>
      </w:r>
      <w:r>
        <w:t>.</w:t>
      </w:r>
      <w:r w:rsidR="00F864D8">
        <w:t xml:space="preserve"> Následně se </w:t>
      </w:r>
      <w:r w:rsidR="0069260E">
        <w:t>dataset děl</w:t>
      </w:r>
      <w:r w:rsidR="00ED7629">
        <w:t>í</w:t>
      </w:r>
      <w:r w:rsidR="0069260E">
        <w:t xml:space="preserve"> do zmíněných 3 skupin přibližným poměrem </w:t>
      </w:r>
      <w:commentRangeStart w:id="667"/>
      <w:r w:rsidR="0025411B">
        <w:t xml:space="preserve">80 % – 10 % – 10 % </w:t>
      </w:r>
      <w:commentRangeEnd w:id="667"/>
      <w:r w:rsidR="0025411B">
        <w:rPr>
          <w:rStyle w:val="Odkaznakoment"/>
        </w:rPr>
        <w:commentReference w:id="667"/>
      </w:r>
      <w:r w:rsidR="0025411B">
        <w:t xml:space="preserve">a </w:t>
      </w:r>
      <w:r w:rsidR="0069260E">
        <w:t xml:space="preserve">všechny snímky každého pacienta se vyskytují vždy jen v jedné části datasetu. </w:t>
      </w:r>
      <w:r w:rsidR="009004F2">
        <w:t xml:space="preserve">Toto rozložení zajišťuje, že si model nezapamatuje konkrétní rysy </w:t>
      </w:r>
      <w:r w:rsidR="00764FDD">
        <w:t>hlasivek určitých pacientů, jejichž snímky by se vyskytli jak v trénovací, tak ve vyhodnocovací části datasetu, ale učí se obecné rysy společné pro každé hlasivkové ústrojí. Zároveň trénování a vyhodnocování modelu probíhá na zcela odlišných pacientech a přináší realističtější výsledky, které lépe simulují reálné použití modelu v praxi na neznámé hlasivky nového pacienta.</w:t>
      </w:r>
      <w:r w:rsidR="00681DCE">
        <w:t xml:space="preserve"> </w:t>
      </w:r>
    </w:p>
    <w:p w14:paraId="7E3464D4" w14:textId="66B261E3" w:rsidR="00B22C79" w:rsidRDefault="00D737DE" w:rsidP="009004F2">
      <w:r>
        <w:t>R</w:t>
      </w:r>
      <w:r w:rsidR="00764FDD">
        <w:t xml:space="preserve">ozdělení </w:t>
      </w:r>
      <w:r>
        <w:t xml:space="preserve">dat </w:t>
      </w:r>
      <w:r w:rsidR="00F74519">
        <w:t>respektující jednotlivé pacienty</w:t>
      </w:r>
      <w:r w:rsidR="00764FDD">
        <w:t xml:space="preserve"> poskytuje realističtější generalizaci modelu</w:t>
      </w:r>
      <w:r>
        <w:t xml:space="preserve"> a </w:t>
      </w:r>
      <w:r w:rsidR="00764FDD">
        <w:t xml:space="preserve">snižuje </w:t>
      </w:r>
      <w:r>
        <w:t xml:space="preserve">riziko </w:t>
      </w:r>
      <w:r w:rsidR="00764FDD">
        <w:t xml:space="preserve">přeučení na </w:t>
      </w:r>
      <w:r>
        <w:t xml:space="preserve">konkrétní případy. Zároveň omezuje nechtěné </w:t>
      </w:r>
      <w:r w:rsidR="00764FDD">
        <w:t xml:space="preserve">sdílení informací mezi částmi datasetu, díky čemuž </w:t>
      </w:r>
      <w:r>
        <w:t xml:space="preserve">přispívá k </w:t>
      </w:r>
      <w:r w:rsidR="00764FDD">
        <w:t>robustnější</w:t>
      </w:r>
      <w:r>
        <w:t>m</w:t>
      </w:r>
      <w:r w:rsidR="00764FDD">
        <w:t xml:space="preserve"> a důvěryhodnější</w:t>
      </w:r>
      <w:r>
        <w:t>m výsledkům metrik</w:t>
      </w:r>
      <w:r w:rsidR="00764FDD">
        <w:t>.</w:t>
      </w:r>
    </w:p>
    <w:p w14:paraId="2FFEB870" w14:textId="351D6C2E" w:rsidR="00DD01DC" w:rsidRDefault="00DD01DC">
      <w:pPr>
        <w:pStyle w:val="Nzev"/>
        <w:spacing w:after="0"/>
        <w:pPrChange w:id="668" w:author="Ingr Jiri" w:date="2025-06-02T16:56:00Z" w16du:dateUtc="2025-06-02T14:56:00Z">
          <w:pPr>
            <w:pStyle w:val="Nadpis4"/>
          </w:pPr>
        </w:pPrChange>
      </w:pPr>
      <w:bookmarkStart w:id="669" w:name="_Přeučení"/>
      <w:bookmarkStart w:id="670" w:name="_Ref195089825"/>
      <w:bookmarkEnd w:id="669"/>
      <w:r>
        <w:t>Přeučení</w:t>
      </w:r>
      <w:bookmarkEnd w:id="670"/>
    </w:p>
    <w:p w14:paraId="60AC3B6F" w14:textId="2E96250A" w:rsidR="003A1ADB" w:rsidRDefault="008214A7" w:rsidP="008038FA">
      <w:r>
        <w:t>Přeučení je jev, při kterém dochází k nadměrnému přizpůsobení k trénovacím datům, kdy model vykazuje velmi dobré výsledky na vlastním</w:t>
      </w:r>
      <w:r w:rsidR="007C433C">
        <w:t xml:space="preserve"> trénovacím</w:t>
      </w:r>
      <w:r>
        <w:t xml:space="preserve"> datasetu. Při jeho použití na neznámá data se ale výkonnost modelu razantně </w:t>
      </w:r>
      <w:r w:rsidR="007C433C">
        <w:t>zhoršuje</w:t>
      </w:r>
      <w:r>
        <w:t xml:space="preserve">. </w:t>
      </w:r>
      <w:r w:rsidR="00F74519">
        <w:t>K přeučení dochází především tehdy, pokud architektura modelu obsahuje více parametrů, než kolik je možné vzhledem k poskytnutým datům smysluplně odůvodnit.</w:t>
      </w:r>
      <w:r w:rsidR="003A1ADB">
        <w:t xml:space="preserve"> </w:t>
      </w:r>
      <w:r w:rsidR="003A1ADB">
        <w:fldChar w:fldCharType="begin"/>
      </w:r>
      <w:r w:rsidR="0044284B">
        <w:instrText xml:space="preserve"> ADDIN EN.CITE &lt;EndNote&gt;&lt;Cite&gt;&lt;Author&gt;Paris&lt;/Author&gt;&lt;Year&gt;2004&lt;/Year&gt;&lt;RecNum&gt;29&lt;/RecNum&gt;&lt;DisplayText&gt;[33]&lt;/DisplayText&gt;&lt;record&gt;&lt;rec-number&gt;29&lt;/rec-number&gt;&lt;foreign-keys&gt;&lt;key app="EN" db-id="epv0etvs2pfr99e5xxpv5027xe05stzr22vd" timestamp="1744191177"&gt;29&lt;/key&gt;&lt;/foreign-keys&gt;&lt;ref-type name="Book Section"&gt;5&lt;/ref-type&gt;&lt;contributors&gt;&lt;authors&gt;&lt;author&gt;&lt;style face="normal" font="default" size="100%"&gt;Paris&lt;/style&gt;&lt;style face="normal" font="default" charset="238" size="100%"&gt;,&lt;/style&gt;&lt;style face="normal" font="default" size="100%"&gt; G.&lt;/style&gt;&lt;/author&gt;&lt;author&gt;&lt;style face="normal" font="default" size="100%"&gt;Robilliard&lt;/style&gt;&lt;style face="normal" font="default" charset="238" size="100%"&gt;,&lt;/style&gt;&lt;style face="normal" font="default" size="100%"&gt; D.&lt;/style&gt;&lt;/author&gt;&lt;author&gt;&lt;style face="normal" font="default" size="100%"&gt;Fonlupt&lt;/style&gt;&lt;style face="normal" font="default" charset="238" size="100%"&gt;,&lt;/style&gt;&lt;style face="normal" font="default" size="100%"&gt; C.&lt;/style&gt;&lt;/author&gt;&lt;/authors&gt;&lt;secondary-authors&gt;&lt;author&gt;Liardet, Pierre&lt;/author&gt;&lt;author&gt;Collet, Pierre&lt;/author&gt;&lt;author&gt;Fonlupt, Cyril&lt;/author&gt;&lt;author&gt;Lutton, Evelyne&lt;/author&gt;&lt;author&gt;Schoenauer, Marc&lt;/author&gt;&lt;/secondary-authors&gt;&lt;/contributors&gt;&lt;titles&gt;&lt;title&gt;Exploring Overfitting in Genetic Programming&lt;/title&gt;&lt;secondary-title&gt;Artificial Evolution&lt;/secondary-title&gt;&lt;/titles&gt;&lt;pages&gt;267--277&lt;/pages&gt;&lt;dates&gt;&lt;year&gt;2004&lt;/year&gt;&lt;/dates&gt;&lt;pub-location&gt;Berlin, Heidelberg&lt;/pub-location&gt;&lt;publisher&gt;Springer Berlin Heidelberg&lt;/publisher&gt;&lt;isbn&gt;978-3-540-24621-3&lt;/isbn&gt;&lt;urls&gt;&lt;/urls&gt;&lt;/record&gt;&lt;/Cite&gt;&lt;/EndNote&gt;</w:instrText>
      </w:r>
      <w:r w:rsidR="003A1ADB">
        <w:fldChar w:fldCharType="separate"/>
      </w:r>
      <w:r w:rsidR="0044284B">
        <w:rPr>
          <w:noProof/>
        </w:rPr>
        <w:t>[33]</w:t>
      </w:r>
      <w:r w:rsidR="003A1ADB">
        <w:fldChar w:fldCharType="end"/>
      </w:r>
      <w:r w:rsidR="00330E8A">
        <w:t>.</w:t>
      </w:r>
    </w:p>
    <w:p w14:paraId="246BFD79" w14:textId="74FB2FC7" w:rsidR="00B22C79" w:rsidRDefault="00B22C79" w:rsidP="00B22C79">
      <w:pPr>
        <w:pStyle w:val="Nadpis3"/>
      </w:pPr>
      <w:bookmarkStart w:id="671" w:name="_Ref198290123"/>
      <w:bookmarkStart w:id="672" w:name="_Toc199797227"/>
      <w:r>
        <w:t>Křížová validace</w:t>
      </w:r>
      <w:bookmarkEnd w:id="671"/>
      <w:bookmarkEnd w:id="672"/>
    </w:p>
    <w:p w14:paraId="4CB73DEC" w14:textId="26A561F1" w:rsidR="00AA03EF" w:rsidRDefault="00B22C79" w:rsidP="00B22C79">
      <w:r>
        <w:t xml:space="preserve">Při použití rozložení </w:t>
      </w:r>
      <w:r w:rsidR="00F74519">
        <w:t xml:space="preserve">datasetu po pacientech </w:t>
      </w:r>
      <w:r>
        <w:t xml:space="preserve">závisí vyhodnocovací metriky (zejména při malém datasetu) na výběru konkrétních pacientů do části validačních a testovacích dat. </w:t>
      </w:r>
      <w:r w:rsidR="005C5492">
        <w:t>Pokud do vyhodnocovací množiny připad</w:t>
      </w:r>
      <w:r w:rsidR="0025411B">
        <w:t>nou</w:t>
      </w:r>
      <w:r w:rsidR="005C5492">
        <w:t xml:space="preserve"> snímky pacientů náročnějších na predikci, výsledné metriky </w:t>
      </w:r>
      <w:r w:rsidR="0025411B">
        <w:t xml:space="preserve">mohou </w:t>
      </w:r>
      <w:r w:rsidR="005C5492">
        <w:t>podhodnotit skutečnou schopnost modelu generalizovat.</w:t>
      </w:r>
      <w:r w:rsidR="009905BA">
        <w:t xml:space="preserve"> </w:t>
      </w:r>
      <w:r w:rsidR="005C5492">
        <w:t xml:space="preserve">Naopak při zařazení jednodušších případů </w:t>
      </w:r>
      <w:r w:rsidR="0025411B">
        <w:t xml:space="preserve">mohou </w:t>
      </w:r>
      <w:r w:rsidR="005C5492">
        <w:t xml:space="preserve">metriky modelu nadhodnocovat výsledky. </w:t>
      </w:r>
      <w:r w:rsidR="009905BA">
        <w:t xml:space="preserve">Pro </w:t>
      </w:r>
      <w:r w:rsidR="0025411B">
        <w:t>vytvoření robustního řešení schopného správně detekovat objekty při různém rozdělení datasetu mezi trénovací a validační sadu byla výsledná</w:t>
      </w:r>
      <w:r w:rsidR="009905BA">
        <w:t xml:space="preserve"> výkonost modelu získaná metodou křížové validace</w:t>
      </w:r>
      <w:r w:rsidR="00C057CE">
        <w:t>. Při ní je vybrána</w:t>
      </w:r>
      <w:r w:rsidR="005C5492" w:rsidRPr="005C5492">
        <w:t xml:space="preserve"> </w:t>
      </w:r>
      <w:r w:rsidR="005C5492">
        <w:t>a oddělena</w:t>
      </w:r>
      <w:r w:rsidR="00C057CE">
        <w:t xml:space="preserve"> skupina testovacích dat, zbylá část datasetu se rozdělí </w:t>
      </w:r>
      <w:r w:rsidR="009905BA">
        <w:t xml:space="preserve">v tomto případě na </w:t>
      </w:r>
      <w:r w:rsidR="00C057CE">
        <w:t xml:space="preserve">9 </w:t>
      </w:r>
      <w:r w:rsidR="009905BA">
        <w:t>podobně objemných částí.</w:t>
      </w:r>
      <w:r w:rsidR="00AA03EF" w:rsidRPr="00AA03EF">
        <w:t xml:space="preserve"> </w:t>
      </w:r>
      <w:r w:rsidR="00AA03EF">
        <w:t xml:space="preserve">Rozdělení jednotlivých pacientů a počty snímků v jednotlivých dílčích datasetech jsou uvedeny v </w:t>
      </w:r>
      <w:r w:rsidR="00AA03EF">
        <w:fldChar w:fldCharType="begin"/>
      </w:r>
      <w:r w:rsidR="00AA03EF">
        <w:instrText xml:space="preserve"> REF _Ref199277508 \h </w:instrText>
      </w:r>
      <w:r w:rsidR="00AA03EF">
        <w:fldChar w:fldCharType="separate"/>
      </w:r>
      <w:r w:rsidR="00AA03EF" w:rsidRPr="007948FB">
        <w:rPr>
          <w:b/>
        </w:rPr>
        <w:t>Tabul</w:t>
      </w:r>
      <w:r w:rsidR="00AA03EF">
        <w:rPr>
          <w:b/>
        </w:rPr>
        <w:t>ce</w:t>
      </w:r>
      <w:r w:rsidR="00AA03EF" w:rsidRPr="007948FB">
        <w:rPr>
          <w:b/>
        </w:rPr>
        <w:t xml:space="preserve"> </w:t>
      </w:r>
      <w:r w:rsidR="00AA03EF">
        <w:rPr>
          <w:b/>
          <w:bCs/>
          <w:noProof/>
        </w:rPr>
        <w:t>2</w:t>
      </w:r>
      <w:r w:rsidR="00AA03EF">
        <w:rPr>
          <w:b/>
          <w:bCs/>
        </w:rPr>
        <w:t>.</w:t>
      </w:r>
      <w:r w:rsidR="00AA03EF">
        <w:rPr>
          <w:b/>
          <w:bCs/>
          <w:noProof/>
        </w:rPr>
        <w:t>1</w:t>
      </w:r>
      <w:r w:rsidR="00AA03EF">
        <w:fldChar w:fldCharType="end"/>
      </w:r>
      <w:r w:rsidR="00AA03EF">
        <w:t>.</w:t>
      </w:r>
      <w:r w:rsidR="009905BA">
        <w:t xml:space="preserve"> </w:t>
      </w:r>
    </w:p>
    <w:p w14:paraId="31AB275A" w14:textId="77777777" w:rsidR="00AA03EF" w:rsidRDefault="00AA03EF">
      <w:pPr>
        <w:spacing w:after="0" w:line="240" w:lineRule="auto"/>
        <w:jc w:val="left"/>
      </w:pPr>
      <w:r>
        <w:br w:type="page"/>
      </w:r>
    </w:p>
    <w:p w14:paraId="4362DBEE" w14:textId="77777777" w:rsidR="00AA03EF" w:rsidRDefault="00AA03EF" w:rsidP="00AA03EF">
      <w:pPr>
        <w:pStyle w:val="Titulek"/>
        <w:keepNext/>
      </w:pPr>
      <w:r w:rsidRPr="000F3AA2">
        <w:rPr>
          <w:b/>
          <w:bCs w:val="0"/>
        </w:rPr>
        <w:lastRenderedPageBreak/>
        <w:t xml:space="preserve">Tabulka </w:t>
      </w:r>
      <w:r w:rsidRPr="000F3AA2">
        <w:rPr>
          <w:b/>
          <w:bCs w:val="0"/>
        </w:rPr>
        <w:fldChar w:fldCharType="begin"/>
      </w:r>
      <w:r w:rsidRPr="000F3AA2">
        <w:rPr>
          <w:b/>
          <w:bCs w:val="0"/>
        </w:rPr>
        <w:instrText xml:space="preserve"> STYLEREF 1 \s </w:instrText>
      </w:r>
      <w:r w:rsidRPr="000F3AA2">
        <w:rPr>
          <w:b/>
          <w:bCs w:val="0"/>
        </w:rPr>
        <w:fldChar w:fldCharType="separate"/>
      </w:r>
      <w:r w:rsidRPr="000F3AA2">
        <w:rPr>
          <w:b/>
          <w:bCs w:val="0"/>
          <w:noProof/>
        </w:rPr>
        <w:t>3</w:t>
      </w:r>
      <w:r w:rsidRPr="000F3AA2">
        <w:rPr>
          <w:b/>
          <w:bCs w:val="0"/>
        </w:rPr>
        <w:fldChar w:fldCharType="end"/>
      </w:r>
      <w:r w:rsidRPr="000F3AA2">
        <w:rPr>
          <w:b/>
          <w:bCs w:val="0"/>
        </w:rPr>
        <w:t>.</w:t>
      </w:r>
      <w:r w:rsidRPr="000F3AA2">
        <w:rPr>
          <w:b/>
          <w:bCs w:val="0"/>
        </w:rPr>
        <w:fldChar w:fldCharType="begin"/>
      </w:r>
      <w:r w:rsidRPr="000F3AA2">
        <w:rPr>
          <w:b/>
          <w:bCs w:val="0"/>
        </w:rPr>
        <w:instrText xml:space="preserve"> SEQ Tabulka \* ARABIC \s 1 </w:instrText>
      </w:r>
      <w:r w:rsidRPr="000F3AA2">
        <w:rPr>
          <w:b/>
          <w:bCs w:val="0"/>
        </w:rPr>
        <w:fldChar w:fldCharType="separate"/>
      </w:r>
      <w:r w:rsidRPr="000F3AA2">
        <w:rPr>
          <w:b/>
          <w:bCs w:val="0"/>
          <w:noProof/>
        </w:rPr>
        <w:t>1</w:t>
      </w:r>
      <w:r w:rsidRPr="000F3AA2">
        <w:rPr>
          <w:b/>
          <w:bCs w:val="0"/>
        </w:rPr>
        <w:fldChar w:fldCharType="end"/>
      </w:r>
      <w:r>
        <w:t>: Rozložení pacientů a snímků mezi dílčí části datasetu pro křížovou validaci</w:t>
      </w:r>
    </w:p>
    <w:tbl>
      <w:tblPr>
        <w:tblStyle w:val="Mkatabulky"/>
        <w:tblW w:w="8833" w:type="dxa"/>
        <w:jc w:val="center"/>
        <w:tblBorders>
          <w:insideH w:val="none" w:sz="0" w:space="0" w:color="auto"/>
          <w:insideV w:val="none" w:sz="0" w:space="0" w:color="auto"/>
        </w:tblBorders>
        <w:tblLook w:val="04A0" w:firstRow="1" w:lastRow="0" w:firstColumn="1" w:lastColumn="0" w:noHBand="0" w:noVBand="1"/>
      </w:tblPr>
      <w:tblGrid>
        <w:gridCol w:w="1582"/>
        <w:gridCol w:w="1417"/>
        <w:gridCol w:w="1417"/>
        <w:gridCol w:w="1583"/>
        <w:gridCol w:w="1417"/>
        <w:gridCol w:w="1417"/>
      </w:tblGrid>
      <w:tr w:rsidR="00AA03EF" w14:paraId="0827A5AE" w14:textId="77777777" w:rsidTr="00232CB4">
        <w:trPr>
          <w:trHeight w:val="618"/>
          <w:jc w:val="center"/>
        </w:trPr>
        <w:tc>
          <w:tcPr>
            <w:tcW w:w="1582" w:type="dxa"/>
            <w:tcBorders>
              <w:top w:val="single" w:sz="12" w:space="0" w:color="auto"/>
              <w:left w:val="single" w:sz="12" w:space="0" w:color="auto"/>
              <w:bottom w:val="single" w:sz="4" w:space="0" w:color="auto"/>
            </w:tcBorders>
            <w:vAlign w:val="center"/>
          </w:tcPr>
          <w:p w14:paraId="429C1360" w14:textId="77777777" w:rsidR="00AA03EF" w:rsidRPr="000F3AA2" w:rsidRDefault="00AA03EF" w:rsidP="000F3AA2">
            <w:pPr>
              <w:pStyle w:val="Textvtabulce"/>
              <w:rPr>
                <w:b/>
                <w:bCs/>
              </w:rPr>
            </w:pPr>
            <w:r>
              <w:rPr>
                <w:b/>
                <w:bCs/>
              </w:rPr>
              <w:t>D</w:t>
            </w:r>
            <w:r w:rsidRPr="000F3AA2">
              <w:rPr>
                <w:b/>
                <w:bCs/>
              </w:rPr>
              <w:t>ílčí</w:t>
            </w:r>
            <w:r>
              <w:rPr>
                <w:b/>
                <w:bCs/>
              </w:rPr>
              <w:t xml:space="preserve"> část</w:t>
            </w:r>
          </w:p>
          <w:p w14:paraId="78A02283" w14:textId="77777777" w:rsidR="00AA03EF" w:rsidRPr="000F3AA2" w:rsidRDefault="00AA03EF" w:rsidP="000F3AA2">
            <w:pPr>
              <w:pStyle w:val="Textvtabulce"/>
              <w:rPr>
                <w:b/>
                <w:bCs/>
              </w:rPr>
            </w:pPr>
            <w:r w:rsidRPr="000F3AA2">
              <w:rPr>
                <w:b/>
                <w:bCs/>
              </w:rPr>
              <w:t>dataset</w:t>
            </w:r>
            <w:r>
              <w:rPr>
                <w:b/>
                <w:bCs/>
              </w:rPr>
              <w:t>u</w:t>
            </w:r>
          </w:p>
        </w:tc>
        <w:tc>
          <w:tcPr>
            <w:tcW w:w="1417" w:type="dxa"/>
            <w:tcBorders>
              <w:top w:val="single" w:sz="12" w:space="0" w:color="auto"/>
              <w:bottom w:val="single" w:sz="4" w:space="0" w:color="auto"/>
            </w:tcBorders>
            <w:vAlign w:val="center"/>
          </w:tcPr>
          <w:p w14:paraId="3258F739" w14:textId="77777777" w:rsidR="00AA03EF" w:rsidRPr="000F3AA2" w:rsidRDefault="00AA03EF" w:rsidP="000F3AA2">
            <w:pPr>
              <w:pStyle w:val="Textvtabulce"/>
              <w:jc w:val="center"/>
              <w:rPr>
                <w:b/>
                <w:bCs/>
              </w:rPr>
            </w:pPr>
            <w:r>
              <w:rPr>
                <w:b/>
                <w:bCs/>
              </w:rPr>
              <w:t>P</w:t>
            </w:r>
            <w:r w:rsidRPr="000F3AA2">
              <w:rPr>
                <w:b/>
                <w:bCs/>
              </w:rPr>
              <w:t>očet</w:t>
            </w:r>
          </w:p>
          <w:p w14:paraId="1A111476" w14:textId="77777777" w:rsidR="00AA03EF" w:rsidRPr="000F3AA2" w:rsidRDefault="00AA03EF" w:rsidP="000F3AA2">
            <w:pPr>
              <w:pStyle w:val="Textvtabulce"/>
              <w:jc w:val="center"/>
              <w:rPr>
                <w:b/>
                <w:bCs/>
              </w:rPr>
            </w:pPr>
            <w:r w:rsidRPr="000F3AA2">
              <w:rPr>
                <w:b/>
                <w:bCs/>
              </w:rPr>
              <w:t>snímků</w:t>
            </w:r>
          </w:p>
        </w:tc>
        <w:tc>
          <w:tcPr>
            <w:tcW w:w="1417" w:type="dxa"/>
            <w:tcBorders>
              <w:top w:val="single" w:sz="12" w:space="0" w:color="auto"/>
              <w:bottom w:val="single" w:sz="4" w:space="0" w:color="auto"/>
              <w:right w:val="double" w:sz="4" w:space="0" w:color="auto"/>
            </w:tcBorders>
            <w:vAlign w:val="center"/>
          </w:tcPr>
          <w:p w14:paraId="1C4AA2AD" w14:textId="77777777" w:rsidR="00AA03EF" w:rsidRPr="000F3AA2" w:rsidRDefault="00AA03EF" w:rsidP="000F3AA2">
            <w:pPr>
              <w:pStyle w:val="Textvtabulce"/>
              <w:jc w:val="center"/>
              <w:rPr>
                <w:b/>
                <w:bCs/>
              </w:rPr>
            </w:pPr>
            <w:r>
              <w:rPr>
                <w:b/>
                <w:bCs/>
              </w:rPr>
              <w:t>P</w:t>
            </w:r>
            <w:r w:rsidRPr="000F3AA2">
              <w:rPr>
                <w:b/>
                <w:bCs/>
              </w:rPr>
              <w:t>očet</w:t>
            </w:r>
          </w:p>
          <w:p w14:paraId="764F75F9" w14:textId="77777777" w:rsidR="00AA03EF" w:rsidRPr="000F3AA2" w:rsidRDefault="00AA03EF" w:rsidP="000F3AA2">
            <w:pPr>
              <w:pStyle w:val="Textvtabulce"/>
              <w:jc w:val="center"/>
              <w:rPr>
                <w:b/>
                <w:bCs/>
              </w:rPr>
            </w:pPr>
            <w:r w:rsidRPr="000F3AA2">
              <w:rPr>
                <w:b/>
                <w:bCs/>
              </w:rPr>
              <w:t>pacientů</w:t>
            </w:r>
          </w:p>
        </w:tc>
        <w:tc>
          <w:tcPr>
            <w:tcW w:w="1583" w:type="dxa"/>
            <w:tcBorders>
              <w:top w:val="single" w:sz="12" w:space="0" w:color="auto"/>
              <w:left w:val="double" w:sz="4" w:space="0" w:color="auto"/>
              <w:bottom w:val="single" w:sz="4" w:space="0" w:color="auto"/>
            </w:tcBorders>
            <w:vAlign w:val="center"/>
          </w:tcPr>
          <w:p w14:paraId="616DDB53" w14:textId="77777777" w:rsidR="00AA03EF" w:rsidRPr="000F3AA2" w:rsidRDefault="00AA03EF" w:rsidP="000F3AA2">
            <w:pPr>
              <w:pStyle w:val="Textvtabulce"/>
              <w:rPr>
                <w:b/>
                <w:bCs/>
              </w:rPr>
            </w:pPr>
            <w:r>
              <w:rPr>
                <w:b/>
                <w:bCs/>
              </w:rPr>
              <w:t>D</w:t>
            </w:r>
            <w:r w:rsidRPr="000F3AA2">
              <w:rPr>
                <w:b/>
                <w:bCs/>
              </w:rPr>
              <w:t>ílčí</w:t>
            </w:r>
            <w:r>
              <w:rPr>
                <w:b/>
                <w:bCs/>
              </w:rPr>
              <w:t xml:space="preserve"> část</w:t>
            </w:r>
          </w:p>
          <w:p w14:paraId="4E83E162" w14:textId="77777777" w:rsidR="00AA03EF" w:rsidRPr="000F3AA2" w:rsidRDefault="00AA03EF" w:rsidP="000F3AA2">
            <w:pPr>
              <w:pStyle w:val="Textvtabulce"/>
              <w:rPr>
                <w:b/>
                <w:bCs/>
              </w:rPr>
            </w:pPr>
            <w:r w:rsidRPr="000F3AA2">
              <w:rPr>
                <w:b/>
                <w:bCs/>
              </w:rPr>
              <w:t>dataset</w:t>
            </w:r>
            <w:r>
              <w:rPr>
                <w:b/>
                <w:bCs/>
              </w:rPr>
              <w:t>u</w:t>
            </w:r>
          </w:p>
        </w:tc>
        <w:tc>
          <w:tcPr>
            <w:tcW w:w="1417" w:type="dxa"/>
            <w:tcBorders>
              <w:top w:val="single" w:sz="12" w:space="0" w:color="auto"/>
              <w:bottom w:val="single" w:sz="4" w:space="0" w:color="auto"/>
            </w:tcBorders>
            <w:vAlign w:val="center"/>
          </w:tcPr>
          <w:p w14:paraId="346A4B76" w14:textId="77777777" w:rsidR="00AA03EF" w:rsidRPr="000F3AA2" w:rsidRDefault="00AA03EF" w:rsidP="000F3AA2">
            <w:pPr>
              <w:pStyle w:val="Textvtabulce"/>
              <w:jc w:val="center"/>
              <w:rPr>
                <w:b/>
                <w:bCs/>
              </w:rPr>
            </w:pPr>
            <w:r>
              <w:rPr>
                <w:b/>
                <w:bCs/>
              </w:rPr>
              <w:t>P</w:t>
            </w:r>
            <w:r w:rsidRPr="000F3AA2">
              <w:rPr>
                <w:b/>
                <w:bCs/>
              </w:rPr>
              <w:t>očet</w:t>
            </w:r>
          </w:p>
          <w:p w14:paraId="6CDDC60E" w14:textId="77777777" w:rsidR="00AA03EF" w:rsidRPr="000F3AA2" w:rsidRDefault="00AA03EF" w:rsidP="000F3AA2">
            <w:pPr>
              <w:pStyle w:val="Textvtabulce"/>
              <w:jc w:val="center"/>
              <w:rPr>
                <w:b/>
                <w:bCs/>
              </w:rPr>
            </w:pPr>
            <w:r w:rsidRPr="000F3AA2">
              <w:rPr>
                <w:b/>
                <w:bCs/>
              </w:rPr>
              <w:t>snímků</w:t>
            </w:r>
          </w:p>
        </w:tc>
        <w:tc>
          <w:tcPr>
            <w:tcW w:w="1417" w:type="dxa"/>
            <w:tcBorders>
              <w:top w:val="single" w:sz="12" w:space="0" w:color="auto"/>
              <w:bottom w:val="single" w:sz="4" w:space="0" w:color="auto"/>
              <w:right w:val="single" w:sz="12" w:space="0" w:color="auto"/>
            </w:tcBorders>
            <w:vAlign w:val="center"/>
          </w:tcPr>
          <w:p w14:paraId="1303FF46" w14:textId="77777777" w:rsidR="00AA03EF" w:rsidRPr="000F3AA2" w:rsidRDefault="00AA03EF" w:rsidP="000F3AA2">
            <w:pPr>
              <w:pStyle w:val="Textvtabulce"/>
              <w:jc w:val="center"/>
              <w:rPr>
                <w:b/>
                <w:bCs/>
              </w:rPr>
            </w:pPr>
            <w:r>
              <w:rPr>
                <w:b/>
                <w:bCs/>
              </w:rPr>
              <w:t>P</w:t>
            </w:r>
            <w:r w:rsidRPr="000F3AA2">
              <w:rPr>
                <w:b/>
                <w:bCs/>
              </w:rPr>
              <w:t>očet</w:t>
            </w:r>
          </w:p>
          <w:p w14:paraId="1B64E165" w14:textId="77777777" w:rsidR="00AA03EF" w:rsidRPr="000F3AA2" w:rsidRDefault="00AA03EF" w:rsidP="000F3AA2">
            <w:pPr>
              <w:pStyle w:val="Textvtabulce"/>
              <w:jc w:val="center"/>
              <w:rPr>
                <w:b/>
                <w:bCs/>
              </w:rPr>
            </w:pPr>
            <w:r w:rsidRPr="000F3AA2">
              <w:rPr>
                <w:b/>
                <w:bCs/>
              </w:rPr>
              <w:t>pacientů</w:t>
            </w:r>
          </w:p>
        </w:tc>
      </w:tr>
      <w:tr w:rsidR="00AA03EF" w14:paraId="2385AD25" w14:textId="77777777" w:rsidTr="00232CB4">
        <w:trPr>
          <w:trHeight w:val="397"/>
          <w:jc w:val="center"/>
        </w:trPr>
        <w:tc>
          <w:tcPr>
            <w:tcW w:w="1582" w:type="dxa"/>
            <w:tcBorders>
              <w:top w:val="single" w:sz="4" w:space="0" w:color="auto"/>
              <w:left w:val="single" w:sz="12" w:space="0" w:color="auto"/>
            </w:tcBorders>
            <w:vAlign w:val="center"/>
          </w:tcPr>
          <w:p w14:paraId="740BAA59" w14:textId="77777777" w:rsidR="00AA03EF" w:rsidRDefault="00AA03EF" w:rsidP="000F3AA2">
            <w:pPr>
              <w:pStyle w:val="Textvtabulce"/>
            </w:pPr>
            <w:r>
              <w:t>část 1</w:t>
            </w:r>
          </w:p>
        </w:tc>
        <w:tc>
          <w:tcPr>
            <w:tcW w:w="1417" w:type="dxa"/>
            <w:tcBorders>
              <w:top w:val="single" w:sz="4" w:space="0" w:color="auto"/>
            </w:tcBorders>
            <w:vAlign w:val="center"/>
          </w:tcPr>
          <w:p w14:paraId="7E9303A0" w14:textId="77777777" w:rsidR="00AA03EF" w:rsidRDefault="00AA03EF" w:rsidP="000F3AA2">
            <w:pPr>
              <w:pStyle w:val="Textvtabulce"/>
              <w:jc w:val="center"/>
            </w:pPr>
            <w:r>
              <w:t>1566</w:t>
            </w:r>
          </w:p>
        </w:tc>
        <w:tc>
          <w:tcPr>
            <w:tcW w:w="1417" w:type="dxa"/>
            <w:tcBorders>
              <w:top w:val="single" w:sz="4" w:space="0" w:color="auto"/>
              <w:right w:val="double" w:sz="4" w:space="0" w:color="auto"/>
            </w:tcBorders>
            <w:vAlign w:val="center"/>
          </w:tcPr>
          <w:p w14:paraId="68FF1585" w14:textId="77777777" w:rsidR="00AA03EF" w:rsidRDefault="00AA03EF" w:rsidP="000F3AA2">
            <w:pPr>
              <w:pStyle w:val="Textvtabulce"/>
              <w:jc w:val="center"/>
            </w:pPr>
            <w:r>
              <w:t>1</w:t>
            </w:r>
          </w:p>
        </w:tc>
        <w:tc>
          <w:tcPr>
            <w:tcW w:w="1583" w:type="dxa"/>
            <w:tcBorders>
              <w:top w:val="single" w:sz="4" w:space="0" w:color="auto"/>
              <w:left w:val="double" w:sz="4" w:space="0" w:color="auto"/>
            </w:tcBorders>
            <w:vAlign w:val="center"/>
          </w:tcPr>
          <w:p w14:paraId="1CE98E06" w14:textId="77777777" w:rsidR="00AA03EF" w:rsidRDefault="00AA03EF" w:rsidP="000F3AA2">
            <w:pPr>
              <w:pStyle w:val="Textvtabulce"/>
            </w:pPr>
            <w:r>
              <w:t>část 6</w:t>
            </w:r>
          </w:p>
        </w:tc>
        <w:tc>
          <w:tcPr>
            <w:tcW w:w="1417" w:type="dxa"/>
            <w:tcBorders>
              <w:top w:val="single" w:sz="4" w:space="0" w:color="auto"/>
            </w:tcBorders>
            <w:vAlign w:val="center"/>
          </w:tcPr>
          <w:p w14:paraId="46FA3593" w14:textId="77777777" w:rsidR="00AA03EF" w:rsidRDefault="00AA03EF" w:rsidP="000F3AA2">
            <w:pPr>
              <w:pStyle w:val="Textvtabulce"/>
              <w:jc w:val="center"/>
            </w:pPr>
            <w:r>
              <w:t>1114</w:t>
            </w:r>
          </w:p>
        </w:tc>
        <w:tc>
          <w:tcPr>
            <w:tcW w:w="1417" w:type="dxa"/>
            <w:tcBorders>
              <w:top w:val="single" w:sz="4" w:space="0" w:color="auto"/>
              <w:right w:val="single" w:sz="12" w:space="0" w:color="auto"/>
            </w:tcBorders>
            <w:vAlign w:val="center"/>
          </w:tcPr>
          <w:p w14:paraId="07E6277D" w14:textId="77777777" w:rsidR="00AA03EF" w:rsidRDefault="00AA03EF" w:rsidP="000F3AA2">
            <w:pPr>
              <w:pStyle w:val="Textvtabulce"/>
              <w:jc w:val="center"/>
            </w:pPr>
            <w:r>
              <w:t>3</w:t>
            </w:r>
          </w:p>
        </w:tc>
      </w:tr>
      <w:tr w:rsidR="00AA03EF" w14:paraId="25A25323" w14:textId="77777777" w:rsidTr="00232CB4">
        <w:trPr>
          <w:trHeight w:val="397"/>
          <w:jc w:val="center"/>
        </w:trPr>
        <w:tc>
          <w:tcPr>
            <w:tcW w:w="1582" w:type="dxa"/>
            <w:tcBorders>
              <w:left w:val="single" w:sz="12" w:space="0" w:color="auto"/>
            </w:tcBorders>
            <w:vAlign w:val="center"/>
          </w:tcPr>
          <w:p w14:paraId="5A5029E6" w14:textId="77777777" w:rsidR="00AA03EF" w:rsidRDefault="00AA03EF" w:rsidP="000F3AA2">
            <w:pPr>
              <w:pStyle w:val="Textvtabulce"/>
            </w:pPr>
            <w:r>
              <w:t>část 2</w:t>
            </w:r>
          </w:p>
        </w:tc>
        <w:tc>
          <w:tcPr>
            <w:tcW w:w="1417" w:type="dxa"/>
            <w:vAlign w:val="center"/>
          </w:tcPr>
          <w:p w14:paraId="50644501" w14:textId="77777777" w:rsidR="00AA03EF" w:rsidRDefault="00AA03EF" w:rsidP="000F3AA2">
            <w:pPr>
              <w:pStyle w:val="Textvtabulce"/>
              <w:jc w:val="center"/>
            </w:pPr>
            <w:r>
              <w:t>1468</w:t>
            </w:r>
          </w:p>
        </w:tc>
        <w:tc>
          <w:tcPr>
            <w:tcW w:w="1417" w:type="dxa"/>
            <w:tcBorders>
              <w:right w:val="double" w:sz="4" w:space="0" w:color="auto"/>
            </w:tcBorders>
            <w:vAlign w:val="center"/>
          </w:tcPr>
          <w:p w14:paraId="31B81925" w14:textId="77777777" w:rsidR="00AA03EF" w:rsidRDefault="00AA03EF" w:rsidP="000F3AA2">
            <w:pPr>
              <w:pStyle w:val="Textvtabulce"/>
              <w:jc w:val="center"/>
            </w:pPr>
            <w:r>
              <w:t>1</w:t>
            </w:r>
          </w:p>
        </w:tc>
        <w:tc>
          <w:tcPr>
            <w:tcW w:w="1583" w:type="dxa"/>
            <w:tcBorders>
              <w:left w:val="double" w:sz="4" w:space="0" w:color="auto"/>
            </w:tcBorders>
            <w:vAlign w:val="center"/>
          </w:tcPr>
          <w:p w14:paraId="7EA97BDA" w14:textId="77777777" w:rsidR="00AA03EF" w:rsidRDefault="00AA03EF" w:rsidP="000F3AA2">
            <w:pPr>
              <w:pStyle w:val="Textvtabulce"/>
            </w:pPr>
            <w:r>
              <w:t>část 7</w:t>
            </w:r>
          </w:p>
        </w:tc>
        <w:tc>
          <w:tcPr>
            <w:tcW w:w="1417" w:type="dxa"/>
            <w:vAlign w:val="center"/>
          </w:tcPr>
          <w:p w14:paraId="47014B1D" w14:textId="77777777" w:rsidR="00AA03EF" w:rsidRDefault="00AA03EF" w:rsidP="000F3AA2">
            <w:pPr>
              <w:pStyle w:val="Textvtabulce"/>
              <w:jc w:val="center"/>
            </w:pPr>
            <w:r>
              <w:t>999</w:t>
            </w:r>
          </w:p>
        </w:tc>
        <w:tc>
          <w:tcPr>
            <w:tcW w:w="1417" w:type="dxa"/>
            <w:tcBorders>
              <w:right w:val="single" w:sz="12" w:space="0" w:color="auto"/>
            </w:tcBorders>
            <w:vAlign w:val="center"/>
          </w:tcPr>
          <w:p w14:paraId="17AB6730" w14:textId="77777777" w:rsidR="00AA03EF" w:rsidRDefault="00AA03EF" w:rsidP="000F3AA2">
            <w:pPr>
              <w:pStyle w:val="Textvtabulce"/>
              <w:jc w:val="center"/>
            </w:pPr>
            <w:r>
              <w:t>4</w:t>
            </w:r>
          </w:p>
        </w:tc>
      </w:tr>
      <w:tr w:rsidR="00AA03EF" w14:paraId="14D84D80" w14:textId="77777777" w:rsidTr="00232CB4">
        <w:trPr>
          <w:trHeight w:val="397"/>
          <w:jc w:val="center"/>
        </w:trPr>
        <w:tc>
          <w:tcPr>
            <w:tcW w:w="1582" w:type="dxa"/>
            <w:tcBorders>
              <w:left w:val="single" w:sz="12" w:space="0" w:color="auto"/>
            </w:tcBorders>
            <w:vAlign w:val="center"/>
          </w:tcPr>
          <w:p w14:paraId="5F5C301E" w14:textId="77777777" w:rsidR="00AA03EF" w:rsidRDefault="00AA03EF" w:rsidP="000F3AA2">
            <w:pPr>
              <w:pStyle w:val="Textvtabulce"/>
            </w:pPr>
            <w:r>
              <w:t>část 3</w:t>
            </w:r>
          </w:p>
        </w:tc>
        <w:tc>
          <w:tcPr>
            <w:tcW w:w="1417" w:type="dxa"/>
            <w:vAlign w:val="center"/>
          </w:tcPr>
          <w:p w14:paraId="6EAED6E5" w14:textId="77777777" w:rsidR="00AA03EF" w:rsidRDefault="00AA03EF" w:rsidP="000F3AA2">
            <w:pPr>
              <w:pStyle w:val="Textvtabulce"/>
              <w:jc w:val="center"/>
            </w:pPr>
            <w:r>
              <w:t>1948</w:t>
            </w:r>
          </w:p>
        </w:tc>
        <w:tc>
          <w:tcPr>
            <w:tcW w:w="1417" w:type="dxa"/>
            <w:tcBorders>
              <w:right w:val="double" w:sz="4" w:space="0" w:color="auto"/>
            </w:tcBorders>
            <w:vAlign w:val="center"/>
          </w:tcPr>
          <w:p w14:paraId="447713E4" w14:textId="77777777" w:rsidR="00AA03EF" w:rsidRDefault="00AA03EF" w:rsidP="000F3AA2">
            <w:pPr>
              <w:pStyle w:val="Textvtabulce"/>
              <w:jc w:val="center"/>
            </w:pPr>
            <w:r>
              <w:t>1</w:t>
            </w:r>
          </w:p>
        </w:tc>
        <w:tc>
          <w:tcPr>
            <w:tcW w:w="1583" w:type="dxa"/>
            <w:tcBorders>
              <w:left w:val="double" w:sz="4" w:space="0" w:color="auto"/>
            </w:tcBorders>
            <w:vAlign w:val="center"/>
          </w:tcPr>
          <w:p w14:paraId="2742DFAE" w14:textId="77777777" w:rsidR="00AA03EF" w:rsidRDefault="00AA03EF" w:rsidP="000F3AA2">
            <w:pPr>
              <w:pStyle w:val="Textvtabulce"/>
            </w:pPr>
            <w:r>
              <w:t>část 8</w:t>
            </w:r>
          </w:p>
        </w:tc>
        <w:tc>
          <w:tcPr>
            <w:tcW w:w="1417" w:type="dxa"/>
            <w:vAlign w:val="center"/>
          </w:tcPr>
          <w:p w14:paraId="4B8BE57C" w14:textId="77777777" w:rsidR="00AA03EF" w:rsidRDefault="00AA03EF" w:rsidP="000F3AA2">
            <w:pPr>
              <w:pStyle w:val="Textvtabulce"/>
              <w:jc w:val="center"/>
            </w:pPr>
            <w:r>
              <w:t>1083</w:t>
            </w:r>
          </w:p>
        </w:tc>
        <w:tc>
          <w:tcPr>
            <w:tcW w:w="1417" w:type="dxa"/>
            <w:tcBorders>
              <w:right w:val="single" w:sz="12" w:space="0" w:color="auto"/>
            </w:tcBorders>
            <w:vAlign w:val="center"/>
          </w:tcPr>
          <w:p w14:paraId="50EFA6A1" w14:textId="77777777" w:rsidR="00AA03EF" w:rsidRDefault="00AA03EF" w:rsidP="000F3AA2">
            <w:pPr>
              <w:pStyle w:val="Textvtabulce"/>
              <w:jc w:val="center"/>
            </w:pPr>
            <w:r>
              <w:t>2</w:t>
            </w:r>
          </w:p>
        </w:tc>
      </w:tr>
      <w:tr w:rsidR="00AA03EF" w14:paraId="2739A424" w14:textId="77777777" w:rsidTr="00232CB4">
        <w:trPr>
          <w:trHeight w:val="397"/>
          <w:jc w:val="center"/>
        </w:trPr>
        <w:tc>
          <w:tcPr>
            <w:tcW w:w="1582" w:type="dxa"/>
            <w:tcBorders>
              <w:left w:val="single" w:sz="12" w:space="0" w:color="auto"/>
            </w:tcBorders>
            <w:vAlign w:val="center"/>
          </w:tcPr>
          <w:p w14:paraId="4921E744" w14:textId="77777777" w:rsidR="00AA03EF" w:rsidRDefault="00AA03EF" w:rsidP="000F3AA2">
            <w:pPr>
              <w:pStyle w:val="Textvtabulce"/>
            </w:pPr>
            <w:r>
              <w:t>část 4</w:t>
            </w:r>
          </w:p>
        </w:tc>
        <w:tc>
          <w:tcPr>
            <w:tcW w:w="1417" w:type="dxa"/>
            <w:vAlign w:val="center"/>
          </w:tcPr>
          <w:p w14:paraId="34B1E549" w14:textId="77777777" w:rsidR="00AA03EF" w:rsidRDefault="00AA03EF" w:rsidP="000F3AA2">
            <w:pPr>
              <w:pStyle w:val="Textvtabulce"/>
              <w:jc w:val="center"/>
            </w:pPr>
            <w:r>
              <w:t>949</w:t>
            </w:r>
          </w:p>
        </w:tc>
        <w:tc>
          <w:tcPr>
            <w:tcW w:w="1417" w:type="dxa"/>
            <w:tcBorders>
              <w:right w:val="double" w:sz="4" w:space="0" w:color="auto"/>
            </w:tcBorders>
            <w:vAlign w:val="center"/>
          </w:tcPr>
          <w:p w14:paraId="27B5E33C" w14:textId="77777777" w:rsidR="00AA03EF" w:rsidRDefault="00AA03EF" w:rsidP="000F3AA2">
            <w:pPr>
              <w:pStyle w:val="Textvtabulce"/>
              <w:jc w:val="center"/>
            </w:pPr>
            <w:r>
              <w:t>2</w:t>
            </w:r>
          </w:p>
        </w:tc>
        <w:tc>
          <w:tcPr>
            <w:tcW w:w="1583" w:type="dxa"/>
            <w:tcBorders>
              <w:left w:val="double" w:sz="4" w:space="0" w:color="auto"/>
              <w:bottom w:val="single" w:sz="4" w:space="0" w:color="auto"/>
            </w:tcBorders>
            <w:vAlign w:val="center"/>
          </w:tcPr>
          <w:p w14:paraId="07DB33BE" w14:textId="77777777" w:rsidR="00AA03EF" w:rsidRDefault="00AA03EF" w:rsidP="000F3AA2">
            <w:pPr>
              <w:pStyle w:val="Textvtabulce"/>
            </w:pPr>
            <w:r>
              <w:t>část 9</w:t>
            </w:r>
          </w:p>
        </w:tc>
        <w:tc>
          <w:tcPr>
            <w:tcW w:w="1417" w:type="dxa"/>
            <w:tcBorders>
              <w:bottom w:val="single" w:sz="4" w:space="0" w:color="auto"/>
            </w:tcBorders>
            <w:vAlign w:val="center"/>
          </w:tcPr>
          <w:p w14:paraId="7F5CA350" w14:textId="77777777" w:rsidR="00AA03EF" w:rsidRDefault="00AA03EF" w:rsidP="000F3AA2">
            <w:pPr>
              <w:pStyle w:val="Textvtabulce"/>
              <w:jc w:val="center"/>
            </w:pPr>
            <w:r>
              <w:t>1589</w:t>
            </w:r>
          </w:p>
        </w:tc>
        <w:tc>
          <w:tcPr>
            <w:tcW w:w="1417" w:type="dxa"/>
            <w:tcBorders>
              <w:bottom w:val="single" w:sz="4" w:space="0" w:color="auto"/>
              <w:right w:val="single" w:sz="12" w:space="0" w:color="auto"/>
            </w:tcBorders>
            <w:vAlign w:val="center"/>
          </w:tcPr>
          <w:p w14:paraId="1FF2231C" w14:textId="77777777" w:rsidR="00AA03EF" w:rsidRDefault="00AA03EF" w:rsidP="000F3AA2">
            <w:pPr>
              <w:pStyle w:val="Textvtabulce"/>
              <w:jc w:val="center"/>
            </w:pPr>
            <w:r>
              <w:t>1</w:t>
            </w:r>
          </w:p>
        </w:tc>
      </w:tr>
      <w:tr w:rsidR="00AA03EF" w14:paraId="1420CD56" w14:textId="77777777" w:rsidTr="00232CB4">
        <w:trPr>
          <w:trHeight w:val="397"/>
          <w:jc w:val="center"/>
        </w:trPr>
        <w:tc>
          <w:tcPr>
            <w:tcW w:w="1582" w:type="dxa"/>
            <w:tcBorders>
              <w:left w:val="single" w:sz="12" w:space="0" w:color="auto"/>
              <w:bottom w:val="single" w:sz="12" w:space="0" w:color="auto"/>
            </w:tcBorders>
            <w:vAlign w:val="center"/>
          </w:tcPr>
          <w:p w14:paraId="695AD10B" w14:textId="77777777" w:rsidR="00AA03EF" w:rsidRDefault="00AA03EF" w:rsidP="000F3AA2">
            <w:pPr>
              <w:pStyle w:val="Textvtabulce"/>
            </w:pPr>
            <w:r>
              <w:t>část 5</w:t>
            </w:r>
          </w:p>
        </w:tc>
        <w:tc>
          <w:tcPr>
            <w:tcW w:w="1417" w:type="dxa"/>
            <w:tcBorders>
              <w:bottom w:val="single" w:sz="12" w:space="0" w:color="auto"/>
            </w:tcBorders>
            <w:vAlign w:val="center"/>
          </w:tcPr>
          <w:p w14:paraId="5C127646" w14:textId="77777777" w:rsidR="00AA03EF" w:rsidRDefault="00AA03EF" w:rsidP="000F3AA2">
            <w:pPr>
              <w:pStyle w:val="Textvtabulce"/>
              <w:jc w:val="center"/>
            </w:pPr>
            <w:r>
              <w:t>1028</w:t>
            </w:r>
          </w:p>
        </w:tc>
        <w:tc>
          <w:tcPr>
            <w:tcW w:w="1417" w:type="dxa"/>
            <w:tcBorders>
              <w:bottom w:val="single" w:sz="12" w:space="0" w:color="auto"/>
              <w:right w:val="double" w:sz="4" w:space="0" w:color="auto"/>
            </w:tcBorders>
            <w:vAlign w:val="center"/>
          </w:tcPr>
          <w:p w14:paraId="4B504F1E" w14:textId="77777777" w:rsidR="00AA03EF" w:rsidRDefault="00AA03EF" w:rsidP="000F3AA2">
            <w:pPr>
              <w:pStyle w:val="Textvtabulce"/>
              <w:jc w:val="center"/>
            </w:pPr>
            <w:r>
              <w:t>2</w:t>
            </w:r>
          </w:p>
        </w:tc>
        <w:tc>
          <w:tcPr>
            <w:tcW w:w="1583" w:type="dxa"/>
            <w:tcBorders>
              <w:top w:val="single" w:sz="4" w:space="0" w:color="auto"/>
              <w:left w:val="double" w:sz="4" w:space="0" w:color="auto"/>
              <w:bottom w:val="single" w:sz="12" w:space="0" w:color="auto"/>
            </w:tcBorders>
            <w:vAlign w:val="center"/>
          </w:tcPr>
          <w:p w14:paraId="62F81D1E" w14:textId="77777777" w:rsidR="00AA03EF" w:rsidRDefault="00AA03EF" w:rsidP="000F3AA2">
            <w:pPr>
              <w:pStyle w:val="Textvtabulce"/>
            </w:pPr>
            <w:r>
              <w:t>Testovací část</w:t>
            </w:r>
          </w:p>
        </w:tc>
        <w:tc>
          <w:tcPr>
            <w:tcW w:w="1417" w:type="dxa"/>
            <w:tcBorders>
              <w:top w:val="single" w:sz="4" w:space="0" w:color="auto"/>
              <w:bottom w:val="single" w:sz="12" w:space="0" w:color="auto"/>
            </w:tcBorders>
            <w:vAlign w:val="center"/>
          </w:tcPr>
          <w:p w14:paraId="63820554" w14:textId="77777777" w:rsidR="00AA03EF" w:rsidRDefault="00AA03EF" w:rsidP="000F3AA2">
            <w:pPr>
              <w:pStyle w:val="Textvtabulce"/>
              <w:jc w:val="center"/>
            </w:pPr>
            <w:r>
              <w:t>1247</w:t>
            </w:r>
          </w:p>
        </w:tc>
        <w:tc>
          <w:tcPr>
            <w:tcW w:w="1417" w:type="dxa"/>
            <w:tcBorders>
              <w:top w:val="single" w:sz="4" w:space="0" w:color="auto"/>
              <w:bottom w:val="single" w:sz="12" w:space="0" w:color="auto"/>
              <w:right w:val="single" w:sz="12" w:space="0" w:color="auto"/>
            </w:tcBorders>
            <w:vAlign w:val="center"/>
          </w:tcPr>
          <w:p w14:paraId="0E1343E8" w14:textId="77777777" w:rsidR="00AA03EF" w:rsidRDefault="00AA03EF" w:rsidP="000F3AA2">
            <w:pPr>
              <w:pStyle w:val="Textvtabulce"/>
              <w:jc w:val="center"/>
            </w:pPr>
            <w:r>
              <w:t>3</w:t>
            </w:r>
          </w:p>
        </w:tc>
      </w:tr>
    </w:tbl>
    <w:p w14:paraId="6B158424" w14:textId="2C95345B" w:rsidR="00B77487" w:rsidRDefault="00AA03EF" w:rsidP="00232CB4">
      <w:pPr>
        <w:spacing w:before="160"/>
      </w:pPr>
      <w:r>
        <w:t>Poté se vytvoří devět verzí datasetu, které použijí postupně každou část jako validační data a do trénovacích dat zahrnou zbylých 8 částí (</w:t>
      </w:r>
      <w:r>
        <w:fldChar w:fldCharType="begin"/>
      </w:r>
      <w:r>
        <w:instrText xml:space="preserve"> REF _Ref196853586 \h </w:instrText>
      </w:r>
      <w:r>
        <w:fldChar w:fldCharType="separate"/>
      </w:r>
      <w:r>
        <w:rPr>
          <w:b/>
          <w:bCs/>
        </w:rPr>
        <w:t>O</w:t>
      </w:r>
      <w:r w:rsidRPr="00AD1B2E">
        <w:rPr>
          <w:b/>
          <w:bCs/>
        </w:rPr>
        <w:t xml:space="preserve">br. </w:t>
      </w:r>
      <w:r>
        <w:rPr>
          <w:b/>
          <w:bCs/>
          <w:noProof/>
        </w:rPr>
        <w:t>3</w:t>
      </w:r>
      <w:r>
        <w:rPr>
          <w:b/>
          <w:bCs/>
        </w:rPr>
        <w:t>.</w:t>
      </w:r>
      <w:r>
        <w:rPr>
          <w:b/>
          <w:bCs/>
          <w:noProof/>
        </w:rPr>
        <w:t>3</w:t>
      </w:r>
      <w:r>
        <w:fldChar w:fldCharType="end"/>
      </w:r>
      <w:r>
        <w:t xml:space="preserve">). </w:t>
      </w:r>
      <w:r w:rsidR="00B77487">
        <w:t>Vznikne tedy 9 obdobných datasetů se stejnými testovacími daty, ale jiným rozložením snímků mezi validační a trénovací částí</w:t>
      </w:r>
      <w:r w:rsidR="00F067DF">
        <w:t>.</w:t>
      </w:r>
      <w:r w:rsidR="00B77487">
        <w:t xml:space="preserve"> Po natrénovaní modelu na každém z těchto datasetů se jako finální výkonost modelu použije metrika spočítaná zprůměrováním jednotlivých výsledků.</w:t>
      </w:r>
    </w:p>
    <w:p w14:paraId="28DF6FD3" w14:textId="77777777" w:rsidR="00AA03EF" w:rsidRDefault="00AA03EF" w:rsidP="00AA03EF">
      <w:pPr>
        <w:keepNext/>
      </w:pPr>
      <w:r>
        <w:rPr>
          <w:noProof/>
          <w:lang w:eastAsia="cs-CZ"/>
        </w:rPr>
        <w:drawing>
          <wp:inline distT="0" distB="0" distL="0" distR="0" wp14:anchorId="70D499D0" wp14:editId="69D7DE95">
            <wp:extent cx="5753100" cy="2621280"/>
            <wp:effectExtent l="0" t="0" r="0" b="7620"/>
            <wp:docPr id="695133332" name="Obrázek 7"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33332" name="Obrázek 7" descr="Obsah obrázku text, snímek obrazovky, diagram, řada/pruh&#10;&#10;Obsah vygenerovaný umělou inteligencí může být nesprávný."/>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621280"/>
                    </a:xfrm>
                    <a:prstGeom prst="rect">
                      <a:avLst/>
                    </a:prstGeom>
                    <a:noFill/>
                    <a:ln>
                      <a:noFill/>
                    </a:ln>
                  </pic:spPr>
                </pic:pic>
              </a:graphicData>
            </a:graphic>
          </wp:inline>
        </w:drawing>
      </w:r>
    </w:p>
    <w:p w14:paraId="7EEEC080" w14:textId="39B1F27A" w:rsidR="00AA03EF" w:rsidRDefault="00AA03EF" w:rsidP="00232CB4">
      <w:pPr>
        <w:pStyle w:val="Titulek"/>
      </w:pPr>
      <w:r>
        <w:rPr>
          <w:b/>
          <w:bCs w:val="0"/>
        </w:rPr>
        <w:t>O</w:t>
      </w:r>
      <w:r w:rsidRPr="00AD1B2E">
        <w:rPr>
          <w:b/>
          <w:bCs w:val="0"/>
        </w:rPr>
        <w:t xml:space="preserve">br. </w:t>
      </w:r>
      <w:r>
        <w:rPr>
          <w:b/>
          <w:bCs w:val="0"/>
        </w:rPr>
        <w:fldChar w:fldCharType="begin"/>
      </w:r>
      <w:r>
        <w:rPr>
          <w:b/>
          <w:bCs w:val="0"/>
        </w:rPr>
        <w:instrText xml:space="preserve"> STYLEREF 1 \s </w:instrText>
      </w:r>
      <w:r>
        <w:rPr>
          <w:b/>
          <w:bCs w:val="0"/>
        </w:rPr>
        <w:fldChar w:fldCharType="separate"/>
      </w:r>
      <w:r>
        <w:rPr>
          <w:b/>
          <w:bCs w:val="0"/>
          <w:noProof/>
        </w:rPr>
        <w:t>3</w:t>
      </w:r>
      <w:r>
        <w:rPr>
          <w:b/>
          <w:bCs w:val="0"/>
        </w:rPr>
        <w:fldChar w:fldCharType="end"/>
      </w:r>
      <w:r>
        <w:rPr>
          <w:b/>
          <w:bCs w:val="0"/>
        </w:rPr>
        <w:t>.</w:t>
      </w:r>
      <w:r>
        <w:rPr>
          <w:b/>
          <w:bCs w:val="0"/>
        </w:rPr>
        <w:fldChar w:fldCharType="begin"/>
      </w:r>
      <w:r>
        <w:rPr>
          <w:b/>
          <w:bCs w:val="0"/>
        </w:rPr>
        <w:instrText xml:space="preserve"> SEQ Obr. \* ARABIC \s 1 </w:instrText>
      </w:r>
      <w:r>
        <w:rPr>
          <w:b/>
          <w:bCs w:val="0"/>
        </w:rPr>
        <w:fldChar w:fldCharType="separate"/>
      </w:r>
      <w:r>
        <w:rPr>
          <w:b/>
          <w:bCs w:val="0"/>
          <w:noProof/>
        </w:rPr>
        <w:t>3</w:t>
      </w:r>
      <w:r>
        <w:rPr>
          <w:b/>
          <w:bCs w:val="0"/>
        </w:rPr>
        <w:fldChar w:fldCharType="end"/>
      </w:r>
      <w:r>
        <w:t>: Schéma přípravy dílčích datasetů pro trénování modelu AI pomocí křížové validace</w:t>
      </w:r>
    </w:p>
    <w:p w14:paraId="2EA2FF47" w14:textId="52A61205" w:rsidR="002C66FE" w:rsidRDefault="0012018C" w:rsidP="0012018C">
      <w:pPr>
        <w:pStyle w:val="Nadpis2"/>
      </w:pPr>
      <w:bookmarkStart w:id="673" w:name="_Toc199797228"/>
      <w:r>
        <w:t>Trénování modelu</w:t>
      </w:r>
      <w:bookmarkEnd w:id="673"/>
    </w:p>
    <w:p w14:paraId="656CD8F2" w14:textId="6290640C" w:rsidR="0012018C" w:rsidRDefault="00AD2EC2" w:rsidP="0012018C">
      <w:r>
        <w:t>K vytvoření modelu pro detekci částí hlasivek v obrazech z laryngoskopického vyšetření byl použit algoritmus YOLO, konktrétně různé varianty YOLOv11.</w:t>
      </w:r>
      <w:r w:rsidR="001A21A6">
        <w:t xml:space="preserve"> Model byl trénován </w:t>
      </w:r>
      <w:r w:rsidR="004D7FED">
        <w:t xml:space="preserve">na </w:t>
      </w:r>
      <w:r w:rsidR="001B0A85">
        <w:t xml:space="preserve">velikostech </w:t>
      </w:r>
      <w:r w:rsidR="001A21A6">
        <w:t>YOLOv11n</w:t>
      </w:r>
      <w:r w:rsidR="001B0A85">
        <w:t xml:space="preserve">, </w:t>
      </w:r>
      <w:r w:rsidR="001A21A6">
        <w:t>YOLOv11s</w:t>
      </w:r>
      <w:r w:rsidR="001B0A85">
        <w:t>,</w:t>
      </w:r>
      <w:r w:rsidR="001A21A6">
        <w:t xml:space="preserve"> </w:t>
      </w:r>
      <w:r w:rsidR="00667F5C">
        <w:t xml:space="preserve">YOLOv11m </w:t>
      </w:r>
      <w:r w:rsidR="001A21A6">
        <w:t>a YOLOv11</w:t>
      </w:r>
      <w:r w:rsidR="00667F5C">
        <w:t>l</w:t>
      </w:r>
      <w:r w:rsidR="001B0A85">
        <w:t xml:space="preserve">. </w:t>
      </w:r>
      <w:r w:rsidR="00873DE6">
        <w:t xml:space="preserve">Pro </w:t>
      </w:r>
      <w:r w:rsidR="00667F5C">
        <w:t xml:space="preserve">správné natrénování modelu </w:t>
      </w:r>
      <w:r w:rsidR="00873DE6">
        <w:t xml:space="preserve">je třeba vhodně nastavit řadu hyperparametrů, jejichž hodnoty mohou značně ovlivnit výslednou </w:t>
      </w:r>
      <w:r w:rsidR="004D7FED">
        <w:t xml:space="preserve">přesnost detekce </w:t>
      </w:r>
      <w:r w:rsidR="00873DE6">
        <w:t xml:space="preserve">modelu. Dále jsou pro ukázku vysvětleny </w:t>
      </w:r>
      <w:r w:rsidR="00EB631F">
        <w:t>n</w:t>
      </w:r>
      <w:r w:rsidR="00AD1B2E">
        <w:t>ě</w:t>
      </w:r>
      <w:r w:rsidR="00EB631F">
        <w:t>které ze základních</w:t>
      </w:r>
      <w:r w:rsidR="00873DE6">
        <w:t xml:space="preserve"> hyperparametrů.</w:t>
      </w:r>
    </w:p>
    <w:p w14:paraId="7D720473" w14:textId="748043C6" w:rsidR="00332E15" w:rsidRDefault="00332E15" w:rsidP="00332E15">
      <w:pPr>
        <w:pStyle w:val="Nadpis3"/>
      </w:pPr>
      <w:bookmarkStart w:id="674" w:name="_Toc199797229"/>
      <w:r>
        <w:lastRenderedPageBreak/>
        <w:t>Počet epoch</w:t>
      </w:r>
      <w:bookmarkEnd w:id="674"/>
    </w:p>
    <w:p w14:paraId="25280FA6" w14:textId="4F893A0C" w:rsidR="009E3D5C" w:rsidRDefault="009E3D5C" w:rsidP="009E3D5C">
      <w:r>
        <w:t>Jedna epocha představuje kompletní průchod dat a zpětnou propagaci</w:t>
      </w:r>
      <w:r w:rsidR="004627E2">
        <w:t xml:space="preserve"> chyb</w:t>
      </w:r>
      <w:r>
        <w:t xml:space="preserve"> </w:t>
      </w:r>
      <w:r w:rsidR="004627E2">
        <w:t xml:space="preserve">skrze </w:t>
      </w:r>
      <w:r>
        <w:t xml:space="preserve">neuronovou síť. Počet epoch tedy udává, kolikrát model projde celým trénovacím datasetem. V průběhu epoch dochází k optimalizaci vah a biasů </w:t>
      </w:r>
      <w:r w:rsidR="00B32818">
        <w:t>modelu</w:t>
      </w:r>
      <w:r>
        <w:t>, který se postupně optimalizuje na míru předloženým datům. Při nastavení nedostatečného počtu epoch model nemá dostatek času naučit se správně reprezentovat data, při nastavení příliš vysokého počtu epoch může docházet k přeučení na trénovací data. V této práci byla zjištěna jako optimální hodnota počtu epoch 300</w:t>
      </w:r>
      <w:r w:rsidR="00555D74">
        <w:t xml:space="preserve"> s přidáním doplňujícího hyperparametrů patience</w:t>
      </w:r>
      <w:r w:rsidR="004627E2">
        <w:t xml:space="preserve"> (</w:t>
      </w:r>
      <w:r w:rsidR="004627E2">
        <w:fldChar w:fldCharType="begin"/>
      </w:r>
      <w:r w:rsidR="004627E2">
        <w:instrText xml:space="preserve"> REF _Ref197014222 \r \h </w:instrText>
      </w:r>
      <w:r w:rsidR="004627E2">
        <w:fldChar w:fldCharType="separate"/>
      </w:r>
      <w:r w:rsidR="00C409DD">
        <w:t>3.2.2</w:t>
      </w:r>
      <w:r w:rsidR="004627E2">
        <w:fldChar w:fldCharType="end"/>
      </w:r>
      <w:r w:rsidR="004627E2">
        <w:t>)</w:t>
      </w:r>
      <w:r>
        <w:t>.</w:t>
      </w:r>
    </w:p>
    <w:p w14:paraId="41438BE5" w14:textId="708E5F2B" w:rsidR="009E3D5C" w:rsidRDefault="009E3D5C" w:rsidP="009E3D5C">
      <w:pPr>
        <w:pStyle w:val="Nadpis3"/>
      </w:pPr>
      <w:bookmarkStart w:id="675" w:name="_Ref197014222"/>
      <w:bookmarkStart w:id="676" w:name="_Toc199797230"/>
      <w:r>
        <w:t>Patience</w:t>
      </w:r>
      <w:bookmarkEnd w:id="675"/>
      <w:bookmarkEnd w:id="676"/>
    </w:p>
    <w:p w14:paraId="2F1C695A" w14:textId="585B0E81" w:rsidR="009E3D5C" w:rsidRDefault="00555D74" w:rsidP="009E3D5C">
      <w:r>
        <w:t xml:space="preserve">Hyperparametr patience je použit v kombinaci s počtem epoch. Slouží k ukončení tréninku v případě, že </w:t>
      </w:r>
      <w:r w:rsidR="00353E89">
        <w:t xml:space="preserve">se </w:t>
      </w:r>
      <w:r>
        <w:t xml:space="preserve">model po určitou dobu nezlepšuje na validačních datech. Parametr pomáhá zabránit přeučení modelu a zároveň šetří výpočetní čas. Pro model hlasivek byla hodnota patience nastavena na 50, trénink tedy byl v případě stagnace </w:t>
      </w:r>
      <w:r w:rsidR="002C6E69">
        <w:t xml:space="preserve">přesnosti detekce </w:t>
      </w:r>
      <w:r>
        <w:t>během posledních 50 epoch ukončen.</w:t>
      </w:r>
    </w:p>
    <w:p w14:paraId="33079C15" w14:textId="5FDE6724" w:rsidR="00563E42" w:rsidRDefault="00563E42" w:rsidP="00563E42">
      <w:pPr>
        <w:pStyle w:val="Nadpis3"/>
      </w:pPr>
      <w:bookmarkStart w:id="677" w:name="_Toc199797231"/>
      <w:r>
        <w:t>Optimalizační algoritmus</w:t>
      </w:r>
      <w:bookmarkEnd w:id="677"/>
    </w:p>
    <w:p w14:paraId="5124EEB0" w14:textId="1FF759C4" w:rsidR="00563E42" w:rsidRPr="00563E42" w:rsidRDefault="00E3669B" w:rsidP="00563E42">
      <w:r>
        <w:t xml:space="preserve">Optimalizační algoritmus </w:t>
      </w:r>
      <w:r w:rsidR="004627E2">
        <w:t>(</w:t>
      </w:r>
      <w:r>
        <w:t>též optimalizátor</w:t>
      </w:r>
      <w:r w:rsidR="004627E2">
        <w:t>)</w:t>
      </w:r>
      <w:r>
        <w:t xml:space="preserve"> se stará o</w:t>
      </w:r>
      <w:r w:rsidR="004627E2">
        <w:t xml:space="preserve"> průběžnou</w:t>
      </w:r>
      <w:r>
        <w:t xml:space="preserve"> aktualizaci v</w:t>
      </w:r>
      <w:r w:rsidR="004627E2">
        <w:t>á</w:t>
      </w:r>
      <w:r>
        <w:t>h</w:t>
      </w:r>
      <w:r w:rsidR="004627E2">
        <w:t>ových koeficientů</w:t>
      </w:r>
      <w:r>
        <w:t xml:space="preserve"> a biasů při zpětné propagaci</w:t>
      </w:r>
      <w:r w:rsidR="004627E2">
        <w:t xml:space="preserve"> chyb</w:t>
      </w:r>
      <w:r>
        <w:t xml:space="preserve"> na základě vypočtené chyby. </w:t>
      </w:r>
      <w:r w:rsidR="004627E2" w:rsidRPr="004627E2">
        <w:t xml:space="preserve">Výběr vhodného optimalizátoru má zásadní vliv na rychlost </w:t>
      </w:r>
      <w:r w:rsidR="004627E2">
        <w:t>konvergence</w:t>
      </w:r>
      <w:r w:rsidR="004627E2" w:rsidRPr="004627E2">
        <w:t xml:space="preserve"> modelu </w:t>
      </w:r>
      <w:del w:id="678" w:author="Ingr Jiri" w:date="2025-06-02T16:52:00Z" w16du:dateUtc="2025-06-02T14:52:00Z">
        <w:r w:rsidR="004627E2" w:rsidRPr="004627E2" w:rsidDel="00246E4C">
          <w:delText xml:space="preserve">ke správnému řešení </w:delText>
        </w:r>
      </w:del>
      <w:r w:rsidR="004627E2" w:rsidRPr="004627E2">
        <w:t>i na</w:t>
      </w:r>
      <w:del w:id="679" w:author="Ingr Jiri" w:date="2025-06-02T16:53:00Z" w16du:dateUtc="2025-06-02T14:53:00Z">
        <w:r w:rsidR="004627E2" w:rsidRPr="004627E2" w:rsidDel="009C77C6">
          <w:delText xml:space="preserve"> jeho</w:delText>
        </w:r>
      </w:del>
      <w:r w:rsidR="004627E2" w:rsidRPr="004627E2">
        <w:t xml:space="preserve"> stabilitu</w:t>
      </w:r>
      <w:ins w:id="680" w:author="Ingr Jiri" w:date="2025-06-02T16:53:00Z" w16du:dateUtc="2025-06-02T14:53:00Z">
        <w:r w:rsidR="009C77C6">
          <w:t xml:space="preserve"> učení</w:t>
        </w:r>
      </w:ins>
      <w:r>
        <w:t>, pro každou úlohu je tedy třeba vybrat co nejvhodnější optimalizační metodu. YOLO umožňuje použití optimalizační</w:t>
      </w:r>
      <w:r w:rsidR="00966354">
        <w:t>ch</w:t>
      </w:r>
      <w:r>
        <w:t xml:space="preserve"> algoritm</w:t>
      </w:r>
      <w:r w:rsidR="00966354">
        <w:t>ů</w:t>
      </w:r>
      <w:r w:rsidR="004627E2">
        <w:t xml:space="preserve">, mezi něž patří např. </w:t>
      </w:r>
      <w:r w:rsidR="00D009CB" w:rsidRPr="00D009CB">
        <w:t>Stochastic</w:t>
      </w:r>
      <w:r w:rsidR="00966354">
        <w:t xml:space="preserve"> </w:t>
      </w:r>
      <w:r w:rsidR="000772A9">
        <w:t>G</w:t>
      </w:r>
      <w:r w:rsidR="00966354">
        <w:t xml:space="preserve">radient </w:t>
      </w:r>
      <w:r w:rsidR="000772A9">
        <w:t>D</w:t>
      </w:r>
      <w:r w:rsidR="00966354">
        <w:t>escent (SGD)</w:t>
      </w:r>
      <w:r>
        <w:t xml:space="preserve">, </w:t>
      </w:r>
      <w:r w:rsidR="00966354" w:rsidRPr="00966354">
        <w:t>Root Mean Square Propagation</w:t>
      </w:r>
      <w:r w:rsidR="00966354">
        <w:t xml:space="preserve"> (RMSProp)</w:t>
      </w:r>
      <w:r>
        <w:t xml:space="preserve">, </w:t>
      </w:r>
      <w:r w:rsidR="00966354" w:rsidRPr="00AD1B2E">
        <w:t>Adaptive Moment Estimation</w:t>
      </w:r>
      <w:r w:rsidR="00966354">
        <w:t xml:space="preserve"> (Adam)</w:t>
      </w:r>
      <w:r>
        <w:t>, AdamW</w:t>
      </w:r>
      <w:r w:rsidR="004627E2">
        <w:t xml:space="preserve">, což je modifikovaná </w:t>
      </w:r>
      <w:r w:rsidR="00966354">
        <w:t xml:space="preserve">verze optimalizátoru Adam, který </w:t>
      </w:r>
      <w:r w:rsidR="004627E2">
        <w:t>efektivněji</w:t>
      </w:r>
      <w:r w:rsidR="00966354">
        <w:t xml:space="preserve"> pracuje s</w:t>
      </w:r>
      <w:r w:rsidR="004627E2">
        <w:t xml:space="preserve"> regularizačním </w:t>
      </w:r>
      <w:r w:rsidR="00966354">
        <w:t>hyperparametrem weight decay</w:t>
      </w:r>
      <w:r>
        <w:t>.</w:t>
      </w:r>
    </w:p>
    <w:p w14:paraId="354F760F" w14:textId="38E1EEFD" w:rsidR="00332E15" w:rsidRDefault="00332E15" w:rsidP="00332E15">
      <w:pPr>
        <w:pStyle w:val="Nadpis3"/>
      </w:pPr>
      <w:bookmarkStart w:id="681" w:name="_Toc199797232"/>
      <w:r>
        <w:t>Rychlost učení</w:t>
      </w:r>
      <w:bookmarkEnd w:id="681"/>
    </w:p>
    <w:p w14:paraId="0C1C7E25" w14:textId="3E4C6A3F" w:rsidR="00332E15" w:rsidRDefault="00EB060D" w:rsidP="00332E15">
      <w:r>
        <w:t xml:space="preserve">Při </w:t>
      </w:r>
      <w:r w:rsidR="001F6CF5">
        <w:t xml:space="preserve">každé </w:t>
      </w:r>
      <w:r>
        <w:t xml:space="preserve">aktualizaci </w:t>
      </w:r>
      <w:r w:rsidR="001F6CF5">
        <w:t xml:space="preserve">vektoru </w:t>
      </w:r>
      <w:r>
        <w:t xml:space="preserve">vah a biasů je </w:t>
      </w:r>
      <w:r w:rsidR="001F6CF5">
        <w:t xml:space="preserve">vypočtená </w:t>
      </w:r>
      <w:r>
        <w:t xml:space="preserve">změna násobena velikostí hyperparametru rychlosti učení. </w:t>
      </w:r>
      <w:r w:rsidR="001F6CF5">
        <w:t>Tento parametr určuje</w:t>
      </w:r>
      <w:r>
        <w:t>, jak velký</w:t>
      </w:r>
      <w:r w:rsidR="001F6CF5">
        <w:t>m</w:t>
      </w:r>
      <w:r>
        <w:t xml:space="preserve"> krok</w:t>
      </w:r>
      <w:r w:rsidR="001F6CF5">
        <w:t>em</w:t>
      </w:r>
      <w:r>
        <w:t xml:space="preserve"> se mají parametry modelu měnit ve směru vypočítané</w:t>
      </w:r>
      <w:r w:rsidR="001F6CF5">
        <w:t>ho</w:t>
      </w:r>
      <w:r>
        <w:t xml:space="preserve"> </w:t>
      </w:r>
      <w:r w:rsidR="001F6CF5">
        <w:t>gradientu</w:t>
      </w:r>
      <w:r>
        <w:t xml:space="preserve">. </w:t>
      </w:r>
      <w:r w:rsidR="001F6CF5">
        <w:t>Nastavení</w:t>
      </w:r>
      <w:r>
        <w:t xml:space="preserve"> příliš nízké rychlosti učení </w:t>
      </w:r>
      <w:r w:rsidR="001F6CF5">
        <w:t xml:space="preserve">způsobuje pomalou konvergenci modelu </w:t>
      </w:r>
      <w:r>
        <w:t xml:space="preserve">k optimálnímu řešení, </w:t>
      </w:r>
      <w:r w:rsidR="001F6CF5">
        <w:t xml:space="preserve">což vede k prodloužení tréninkového </w:t>
      </w:r>
      <w:r>
        <w:t>čas</w:t>
      </w:r>
      <w:r w:rsidR="001F6CF5">
        <w:t>u,</w:t>
      </w:r>
      <w:r>
        <w:t xml:space="preserve"> </w:t>
      </w:r>
      <w:r w:rsidR="001F6CF5">
        <w:t xml:space="preserve">případně </w:t>
      </w:r>
      <w:r>
        <w:t>ideální</w:t>
      </w:r>
      <w:r w:rsidR="001F6CF5">
        <w:t>ho</w:t>
      </w:r>
      <w:r>
        <w:t xml:space="preserve"> výsledku </w:t>
      </w:r>
      <w:r w:rsidR="001F6CF5">
        <w:t xml:space="preserve">není dosaženo </w:t>
      </w:r>
      <w:r>
        <w:t xml:space="preserve">vůbec. </w:t>
      </w:r>
      <w:r w:rsidR="001F6CF5">
        <w:t xml:space="preserve">V některých případech se model může </w:t>
      </w:r>
      <w:r>
        <w:t xml:space="preserve">ustálit v lokálním minimu ztrátové funkce, které není nejlepším řešením. </w:t>
      </w:r>
      <w:r w:rsidR="001F6CF5">
        <w:t xml:space="preserve">Naopak příliš vysoká rychlost učení </w:t>
      </w:r>
      <w:r w:rsidR="00D050C7">
        <w:t xml:space="preserve">způsobuje velké změny v parametrech modelu, což se </w:t>
      </w:r>
      <w:r w:rsidR="00D050C7">
        <w:lastRenderedPageBreak/>
        <w:t>p</w:t>
      </w:r>
      <w:r>
        <w:t>rojev</w:t>
      </w:r>
      <w:r w:rsidR="00D050C7">
        <w:t>uje</w:t>
      </w:r>
      <w:r>
        <w:t xml:space="preserve"> </w:t>
      </w:r>
      <w:r w:rsidR="00D050C7">
        <w:t xml:space="preserve">zvýšenou </w:t>
      </w:r>
      <w:r>
        <w:t xml:space="preserve">nestabilitou tréninku a model </w:t>
      </w:r>
      <w:r w:rsidR="00D050C7">
        <w:t>nemusí konvergovat k ideálnímu řešení problému</w:t>
      </w:r>
      <w:r>
        <w:t>.</w:t>
      </w:r>
      <w:r w:rsidR="00442A20">
        <w:t xml:space="preserve"> Hodnota rychlosti učení je během tréninku modelu zakomponována</w:t>
      </w:r>
      <w:r w:rsidR="005829DE">
        <w:t>,</w:t>
      </w:r>
      <w:r w:rsidR="00442A20">
        <w:t xml:space="preserve"> </w:t>
      </w:r>
      <w:r w:rsidR="005829DE">
        <w:t xml:space="preserve">v závislosti na zvoleném optimalizačním algoritmu, v rovnici pro výpočet </w:t>
      </w:r>
      <w:r w:rsidR="00D050C7">
        <w:t>aktualizace</w:t>
      </w:r>
      <w:r w:rsidR="005829DE">
        <w:t xml:space="preserve"> vektoru va</w:t>
      </w:r>
      <w:r w:rsidR="000107EE">
        <w:t>h. V</w:t>
      </w:r>
      <w:r w:rsidR="005829DE">
        <w:t xml:space="preserve"> případě této práce se vyskytuje </w:t>
      </w:r>
      <w:r w:rsidR="000107EE">
        <w:t xml:space="preserve">jako konstanta </w:t>
      </w:r>
      <m:oMath>
        <m:r>
          <w:rPr>
            <w:rFonts w:ascii="Cambria Math" w:hAnsi="Cambria Math"/>
          </w:rPr>
          <m:t>η</m:t>
        </m:r>
      </m:oMath>
      <w:r w:rsidR="005829DE">
        <w:t xml:space="preserve"> </w:t>
      </w:r>
      <w:r w:rsidR="000107EE">
        <w:t>ve výpočtu vektoru vah pomocí optimalizátoru AdamW (</w:t>
      </w:r>
      <w:r w:rsidR="005829DE">
        <w:t>rovnic</w:t>
      </w:r>
      <w:r w:rsidR="000107EE">
        <w:t>e</w:t>
      </w:r>
      <w:r w:rsidR="005829DE">
        <w:t xml:space="preserve"> </w:t>
      </w:r>
      <w:ins w:id="682" w:author="Ingr Jiri" w:date="2025-06-02T16:41:00Z" w16du:dateUtc="2025-06-02T14:41:00Z">
        <w:r w:rsidR="00E4193D">
          <w:fldChar w:fldCharType="begin"/>
        </w:r>
        <w:r w:rsidR="00E4193D">
          <w:instrText xml:space="preserve"> REF rovnice_3_5 \h </w:instrText>
        </w:r>
      </w:ins>
      <w:ins w:id="683" w:author="Ingr Jiri" w:date="2025-06-02T16:41:00Z" w16du:dateUtc="2025-06-02T14:41:00Z">
        <w:r w:rsidR="00E4193D">
          <w:fldChar w:fldCharType="separate"/>
        </w:r>
        <w:r w:rsidR="00E4193D">
          <w:t>3.5</w:t>
        </w:r>
        <w:r w:rsidR="00E4193D">
          <w:fldChar w:fldCharType="end"/>
        </w:r>
      </w:ins>
      <w:del w:id="684" w:author="Ingr Jiri" w:date="2025-06-02T16:41:00Z" w16du:dateUtc="2025-06-02T14:41:00Z">
        <w:r w:rsidR="005829DE" w:rsidDel="00E4193D">
          <w:delText>3.5</w:delText>
        </w:r>
      </w:del>
      <w:r w:rsidR="005829DE">
        <w:t>).</w:t>
      </w:r>
    </w:p>
    <w:p w14:paraId="31B77093" w14:textId="1F41E6C2" w:rsidR="00332E15" w:rsidRDefault="00332E15" w:rsidP="00332E15">
      <w:pPr>
        <w:pStyle w:val="Nadpis3"/>
      </w:pPr>
      <w:bookmarkStart w:id="685" w:name="_Toc199797233"/>
      <w:r>
        <w:t>Batch size</w:t>
      </w:r>
      <w:bookmarkEnd w:id="685"/>
    </w:p>
    <w:p w14:paraId="7855873D" w14:textId="59F1C833" w:rsidR="00332E15" w:rsidRDefault="000101A5" w:rsidP="00332E15">
      <w:r>
        <w:t xml:space="preserve">Batch size určuje, kolik </w:t>
      </w:r>
      <w:r w:rsidR="00D050C7">
        <w:t xml:space="preserve">vzorků </w:t>
      </w:r>
      <w:r>
        <w:t xml:space="preserve">z datasetu se zpracuje najednou při jednom dopředném průchodu neuronovou sítí, než </w:t>
      </w:r>
      <w:r w:rsidR="00D050C7">
        <w:t>dojde k</w:t>
      </w:r>
      <w:r>
        <w:t xml:space="preserve"> aktualiz</w:t>
      </w:r>
      <w:r w:rsidR="00D050C7">
        <w:t>aci</w:t>
      </w:r>
      <w:r>
        <w:t xml:space="preserve"> parametr</w:t>
      </w:r>
      <w:r w:rsidR="00D050C7">
        <w:t>ů</w:t>
      </w:r>
      <w:r>
        <w:t xml:space="preserve"> modelu. </w:t>
      </w:r>
      <w:r w:rsidR="00D050C7">
        <w:t xml:space="preserve">Zpracování </w:t>
      </w:r>
      <w:r>
        <w:t>cel</w:t>
      </w:r>
      <w:r w:rsidR="00483E98">
        <w:t>ého</w:t>
      </w:r>
      <w:r>
        <w:t xml:space="preserve"> dataset</w:t>
      </w:r>
      <w:r w:rsidR="00483E98">
        <w:t>u</w:t>
      </w:r>
      <w:r>
        <w:t xml:space="preserve"> zároveň by bylo příliš paměťově náročné</w:t>
      </w:r>
      <w:r w:rsidR="00D050C7">
        <w:t>, zatímco p</w:t>
      </w:r>
      <w:r>
        <w:t>ři procházení snímků jednotlivě</w:t>
      </w:r>
      <w:r w:rsidR="00353E89">
        <w:t xml:space="preserve"> by se zvyšovala </w:t>
      </w:r>
      <w:r>
        <w:t>výpočetní náročnost a nestabilit</w:t>
      </w:r>
      <w:r w:rsidR="00483E98">
        <w:t>a</w:t>
      </w:r>
      <w:r>
        <w:t xml:space="preserve"> tréninku kvůli častým aktualizacím vah. Batch size </w:t>
      </w:r>
      <w:r w:rsidR="00D050C7">
        <w:t>představuje</w:t>
      </w:r>
      <w:r>
        <w:t xml:space="preserve"> kompromis mezi těmito </w:t>
      </w:r>
      <w:r w:rsidR="00D050C7">
        <w:t xml:space="preserve">dvěma </w:t>
      </w:r>
      <w:r>
        <w:t>extrémy</w:t>
      </w:r>
      <w:r w:rsidR="00483E98">
        <w:t>, optimalizuje výkon modelu i dobu tréninku v závislosti na dostupném výpočetním hardwaru.</w:t>
      </w:r>
    </w:p>
    <w:p w14:paraId="15DC82B0" w14:textId="26359512" w:rsidR="00332E15" w:rsidRDefault="00332E15" w:rsidP="00332E15">
      <w:pPr>
        <w:pStyle w:val="Nadpis3"/>
      </w:pPr>
      <w:bookmarkStart w:id="686" w:name="_Toc199797234"/>
      <w:r>
        <w:t>Augmentace</w:t>
      </w:r>
      <w:bookmarkEnd w:id="686"/>
    </w:p>
    <w:p w14:paraId="475EC69F" w14:textId="1F3DDDDE" w:rsidR="00635A94" w:rsidRDefault="00D050C7" w:rsidP="00635A94">
      <w:r>
        <w:t>Augmentace dat představuje soubor technik, které slouží k</w:t>
      </w:r>
      <w:r w:rsidR="00C26F0C">
        <w:t xml:space="preserve"> rozš</w:t>
      </w:r>
      <w:r>
        <w:t>íření</w:t>
      </w:r>
      <w:r w:rsidR="00C26F0C">
        <w:t xml:space="preserve"> a obohac</w:t>
      </w:r>
      <w:r>
        <w:t>ení</w:t>
      </w:r>
      <w:r w:rsidR="00C26F0C">
        <w:t xml:space="preserve"> dataset</w:t>
      </w:r>
      <w:r>
        <w:t>u</w:t>
      </w:r>
      <w:r w:rsidR="00C26F0C">
        <w:t xml:space="preserve"> aplikací </w:t>
      </w:r>
      <w:r>
        <w:t xml:space="preserve">různých </w:t>
      </w:r>
      <w:r w:rsidR="00C26F0C">
        <w:t xml:space="preserve">transformací na snímky. Mezi obvyklé </w:t>
      </w:r>
      <w:r w:rsidR="00BF407C">
        <w:t>techniky</w:t>
      </w:r>
      <w:r w:rsidR="00C26F0C">
        <w:t xml:space="preserve"> augmentace patří např. změna měřítka, rotace, horizontální a vertikální zrcadlení, změna jasu, či přidání šumu. Cílem augmentace je zvýšit </w:t>
      </w:r>
      <w:r w:rsidR="00BF407C">
        <w:t xml:space="preserve">schopnost modelu </w:t>
      </w:r>
      <w:r w:rsidR="00C26F0C">
        <w:t>generali</w:t>
      </w:r>
      <w:r w:rsidR="00BF407C">
        <w:t>zovat, tedy nauč</w:t>
      </w:r>
      <w:r w:rsidR="002C6E69">
        <w:t>it</w:t>
      </w:r>
      <w:r w:rsidR="00BF407C">
        <w:t xml:space="preserve"> model správně </w:t>
      </w:r>
      <w:r w:rsidR="00C26F0C">
        <w:t>rozpoznávat objekty i v situacích, které nejsou přesně zastoupeny v datasetu. Tyto úpravy obrázků simulují různorodé reálné podmínky a pomáhají se adaptovat na variabilitu dat v praxi, čímž se také snižuje riziko přeučení modelu.</w:t>
      </w:r>
    </w:p>
    <w:p w14:paraId="54000BEB" w14:textId="4468C9FF" w:rsidR="00E543B9" w:rsidRDefault="00BF407C" w:rsidP="00E543B9">
      <w:r>
        <w:t xml:space="preserve">Specifickou </w:t>
      </w:r>
      <w:r w:rsidR="00B61EB1">
        <w:t xml:space="preserve">formou augmentace dat pro algoritmy YOLO je </w:t>
      </w:r>
      <w:r>
        <w:t xml:space="preserve">tzv. </w:t>
      </w:r>
      <w:r w:rsidR="00B61EB1">
        <w:t xml:space="preserve">mozaiková augmentace. Tato technika </w:t>
      </w:r>
      <w:r>
        <w:t xml:space="preserve">náhodně </w:t>
      </w:r>
      <w:r w:rsidR="00B61EB1">
        <w:t>vyb</w:t>
      </w:r>
      <w:r>
        <w:t>írá</w:t>
      </w:r>
      <w:r w:rsidR="00B61EB1">
        <w:t xml:space="preserve"> 4 snímky z trénovacích dat</w:t>
      </w:r>
      <w:r>
        <w:t xml:space="preserve">, na které aplikuje běžné </w:t>
      </w:r>
      <w:r w:rsidR="00B61EB1">
        <w:t>augment</w:t>
      </w:r>
      <w:r>
        <w:t>ační transformace</w:t>
      </w:r>
      <w:r w:rsidR="00B61EB1">
        <w:t xml:space="preserve"> jako oříznutí, změna měřítka atd. </w:t>
      </w:r>
      <w:r>
        <w:t xml:space="preserve">a následně </w:t>
      </w:r>
      <w:r w:rsidR="00B61EB1">
        <w:t xml:space="preserve">je spojí do jednoho obrázku </w:t>
      </w:r>
      <w:r>
        <w:t xml:space="preserve">ve </w:t>
      </w:r>
      <w:r w:rsidR="00B61EB1">
        <w:t>form</w:t>
      </w:r>
      <w:r>
        <w:t>ě</w:t>
      </w:r>
      <w:r w:rsidR="00B61EB1">
        <w:t xml:space="preserve"> mřížky o rozměrech 2 </w:t>
      </w:r>
      <w:r w:rsidR="00B61EB1" w:rsidRPr="006F26FB">
        <w:t>×</w:t>
      </w:r>
      <w:r w:rsidR="00B61EB1">
        <w:t> 2</w:t>
      </w:r>
      <w:r w:rsidR="00043ADF">
        <w:t xml:space="preserve"> (</w:t>
      </w:r>
      <w:r w:rsidR="00043ADF">
        <w:fldChar w:fldCharType="begin"/>
      </w:r>
      <w:r w:rsidR="00043ADF">
        <w:instrText xml:space="preserve"> REF _Ref196914661 \h </w:instrText>
      </w:r>
      <w:r w:rsidR="00043ADF">
        <w:fldChar w:fldCharType="separate"/>
      </w:r>
      <w:r w:rsidR="00C409DD">
        <w:rPr>
          <w:b/>
          <w:bCs/>
        </w:rPr>
        <w:t>O</w:t>
      </w:r>
      <w:r w:rsidR="00C409DD" w:rsidRPr="00AD1B2E">
        <w:rPr>
          <w:b/>
          <w:bCs/>
        </w:rPr>
        <w:t xml:space="preserve">br. </w:t>
      </w:r>
      <w:r w:rsidR="00C409DD">
        <w:rPr>
          <w:b/>
          <w:bCs/>
          <w:noProof/>
        </w:rPr>
        <w:t>3</w:t>
      </w:r>
      <w:r w:rsidR="00C409DD">
        <w:rPr>
          <w:b/>
          <w:bCs/>
        </w:rPr>
        <w:t>.</w:t>
      </w:r>
      <w:r w:rsidR="00C409DD">
        <w:rPr>
          <w:b/>
          <w:bCs/>
          <w:noProof/>
        </w:rPr>
        <w:t>4</w:t>
      </w:r>
      <w:r w:rsidR="00043ADF">
        <w:fldChar w:fldCharType="end"/>
      </w:r>
      <w:r w:rsidR="00043ADF">
        <w:t>)</w:t>
      </w:r>
      <w:r w:rsidR="00B61EB1">
        <w:t>.</w:t>
      </w:r>
      <w:r w:rsidR="00FD1B95">
        <w:t xml:space="preserve"> Mozaiková augmentace zvyšuje robustnost modelu, protože umožňuje trénovat model na nezvyklých kompozicích či při částečném zakrytí objektů, zároveň zvyšuje rozmanitost pozadí. </w:t>
      </w:r>
      <w:r>
        <w:t>U</w:t>
      </w:r>
      <w:r w:rsidR="00FD1B95">
        <w:t xml:space="preserve">možňuje </w:t>
      </w:r>
      <w:r>
        <w:t xml:space="preserve">také </w:t>
      </w:r>
      <w:r w:rsidR="00FD1B95">
        <w:t>efektivní trénink i při nutnosti nastavení nižší hodnoty batch size.</w:t>
      </w:r>
    </w:p>
    <w:p w14:paraId="5B514860" w14:textId="77777777" w:rsidR="00BB4856" w:rsidRDefault="00BB4856" w:rsidP="00232CB4">
      <w:pPr>
        <w:keepNext/>
        <w:spacing w:after="0"/>
      </w:pPr>
      <w:r>
        <w:rPr>
          <w:noProof/>
          <w:lang w:eastAsia="cs-CZ"/>
        </w:rPr>
        <w:lastRenderedPageBreak/>
        <w:drawing>
          <wp:inline distT="0" distB="0" distL="0" distR="0" wp14:anchorId="0CCCE3B5" wp14:editId="2F79AC68">
            <wp:extent cx="5753100" cy="2613660"/>
            <wp:effectExtent l="0" t="0" r="0" b="0"/>
            <wp:docPr id="1423684536"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613660"/>
                    </a:xfrm>
                    <a:prstGeom prst="rect">
                      <a:avLst/>
                    </a:prstGeom>
                    <a:noFill/>
                    <a:ln>
                      <a:noFill/>
                    </a:ln>
                  </pic:spPr>
                </pic:pic>
              </a:graphicData>
            </a:graphic>
          </wp:inline>
        </w:drawing>
      </w:r>
    </w:p>
    <w:p w14:paraId="248422F0" w14:textId="15B5259A" w:rsidR="00BB4856" w:rsidRDefault="00BB4856" w:rsidP="00232CB4">
      <w:pPr>
        <w:pStyle w:val="Titulek"/>
        <w:spacing w:before="0"/>
      </w:pPr>
      <w:bookmarkStart w:id="687" w:name="_Ref196914661"/>
      <w:r>
        <w:rPr>
          <w:b/>
          <w:bCs w:val="0"/>
        </w:rPr>
        <w:t>O</w:t>
      </w:r>
      <w:r w:rsidRPr="00AD1B2E">
        <w:rPr>
          <w:b/>
          <w:bCs w:val="0"/>
        </w:rPr>
        <w:t xml:space="preserve">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3</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4</w:t>
      </w:r>
      <w:r w:rsidR="00E360BF">
        <w:rPr>
          <w:b/>
          <w:bCs w:val="0"/>
        </w:rPr>
        <w:fldChar w:fldCharType="end"/>
      </w:r>
      <w:bookmarkEnd w:id="687"/>
      <w:r>
        <w:t>: Oanotované snímky modelem YOLO vytvořené pomocí mozaikové augmentace</w:t>
      </w:r>
    </w:p>
    <w:p w14:paraId="1AC699C6" w14:textId="23BE8770" w:rsidR="00A3494E" w:rsidRDefault="00A3494E" w:rsidP="00A3494E">
      <w:pPr>
        <w:pStyle w:val="Nadpis3"/>
      </w:pPr>
      <w:bookmarkStart w:id="688" w:name="_Ref198851379"/>
      <w:bookmarkStart w:id="689" w:name="_Toc199797235"/>
      <w:r>
        <w:t>Testování velikostí YOLO modelů</w:t>
      </w:r>
      <w:bookmarkEnd w:id="688"/>
      <w:bookmarkEnd w:id="689"/>
    </w:p>
    <w:p w14:paraId="6C9FF2DF" w14:textId="1FA7AF25" w:rsidR="00CA4249" w:rsidRDefault="00455D08" w:rsidP="00232CB4">
      <w:pPr>
        <w:keepNext/>
        <w:spacing w:after="0"/>
      </w:pPr>
      <w:r>
        <w:t xml:space="preserve">K vytvoření dobře fungujícího modelu je třeba zvolit vhodnou velikost YOLO </w:t>
      </w:r>
      <w:r w:rsidR="00353E89">
        <w:t>modelu</w:t>
      </w:r>
      <w:r>
        <w:t xml:space="preserve">, proto bylo </w:t>
      </w:r>
      <w:r w:rsidR="00C93428">
        <w:t xml:space="preserve">vytvořeno </w:t>
      </w:r>
      <w:r>
        <w:t xml:space="preserve">5 modelů všech dostupných velikostí (n, s, m, l a x) YOLO11 a jejich výsledné metriky </w:t>
      </w:r>
      <m:oMath>
        <m:r>
          <w:rPr>
            <w:rFonts w:ascii="Cambria Math" w:hAnsi="Cambria Math"/>
          </w:rPr>
          <m:t>@mAP50</m:t>
        </m:r>
      </m:oMath>
      <w:r>
        <w:t xml:space="preserve"> a </w:t>
      </w:r>
      <m:oMath>
        <m:r>
          <w:rPr>
            <w:rFonts w:ascii="Cambria Math" w:hAnsi="Cambria Math"/>
          </w:rPr>
          <m:t>@mAP[50:95]</m:t>
        </m:r>
      </m:oMath>
      <w:r>
        <w:t xml:space="preserve"> byly porovnány </w:t>
      </w:r>
      <w:ins w:id="690" w:author="Ingr Jiri" w:date="2025-06-02T16:53:00Z" w16du:dateUtc="2025-06-02T14:53:00Z">
        <w:r w:rsidR="00444824">
          <w:t>(viz</w:t>
        </w:r>
      </w:ins>
      <w:del w:id="691" w:author="Ingr Jiri" w:date="2025-06-02T16:53:00Z" w16du:dateUtc="2025-06-02T14:53:00Z">
        <w:r w:rsidDel="00444824">
          <w:delText>na</w:delText>
        </w:r>
      </w:del>
      <w:r w:rsidR="00CA4249">
        <w:t xml:space="preserve"> </w:t>
      </w:r>
      <w:r w:rsidR="00CA4249">
        <w:fldChar w:fldCharType="begin"/>
      </w:r>
      <w:r w:rsidR="00CA4249">
        <w:instrText xml:space="preserve"> REF _Ref198741888 \h </w:instrText>
      </w:r>
      <w:r w:rsidR="00CA4249">
        <w:fldChar w:fldCharType="separate"/>
      </w:r>
      <w:r w:rsidR="00C409DD" w:rsidRPr="00232CB4">
        <w:rPr>
          <w:b/>
        </w:rPr>
        <w:t xml:space="preserve">Obr. </w:t>
      </w:r>
      <w:r w:rsidR="00C409DD">
        <w:rPr>
          <w:b/>
          <w:bCs/>
          <w:noProof/>
        </w:rPr>
        <w:t>3</w:t>
      </w:r>
      <w:r w:rsidR="00C409DD">
        <w:rPr>
          <w:b/>
          <w:bCs/>
        </w:rPr>
        <w:t>.</w:t>
      </w:r>
      <w:r w:rsidR="00C409DD">
        <w:rPr>
          <w:b/>
          <w:bCs/>
          <w:noProof/>
        </w:rPr>
        <w:t>5</w:t>
      </w:r>
      <w:r w:rsidR="00CA4249">
        <w:fldChar w:fldCharType="end"/>
      </w:r>
      <w:ins w:id="692" w:author="Ingr Jiri" w:date="2025-06-02T16:53:00Z" w16du:dateUtc="2025-06-02T14:53:00Z">
        <w:r w:rsidR="00444824">
          <w:t>)</w:t>
        </w:r>
      </w:ins>
      <w:r w:rsidR="00EC3A88">
        <w:t>. Trénování</w:t>
      </w:r>
      <w:r w:rsidR="00C93428">
        <w:t xml:space="preserve"> </w:t>
      </w:r>
      <w:r w:rsidR="00EC3A88">
        <w:t xml:space="preserve">všech modelů probíhalo </w:t>
      </w:r>
      <w:r w:rsidR="00C93428">
        <w:t xml:space="preserve">na </w:t>
      </w:r>
      <w:r w:rsidR="00EC3A88">
        <w:t xml:space="preserve">stejném </w:t>
      </w:r>
      <w:r w:rsidR="00C93428">
        <w:t xml:space="preserve">datasetu </w:t>
      </w:r>
      <w:r w:rsidR="00EC3A88">
        <w:t>(</w:t>
      </w:r>
      <w:r w:rsidR="00C93428">
        <w:t xml:space="preserve">viz </w:t>
      </w:r>
      <w:r w:rsidR="00C93428">
        <w:fldChar w:fldCharType="begin"/>
      </w:r>
      <w:r w:rsidR="00C93428">
        <w:instrText xml:space="preserve"> REF _Ref196424666 \r \h </w:instrText>
      </w:r>
      <w:r w:rsidR="00C93428">
        <w:fldChar w:fldCharType="separate"/>
      </w:r>
      <w:r w:rsidR="00C409DD">
        <w:t>3.1</w:t>
      </w:r>
      <w:r w:rsidR="00C93428">
        <w:fldChar w:fldCharType="end"/>
      </w:r>
      <w:r w:rsidR="00EC3A88">
        <w:t>)</w:t>
      </w:r>
      <w:r w:rsidR="00C93428">
        <w:t xml:space="preserve"> za identického nastavení hyperparametrů. </w:t>
      </w:r>
      <w:r w:rsidR="001B6EEE" w:rsidRPr="001B6EEE">
        <w:t xml:space="preserve">Z grafu je patrné, že výsledné metriky různých velikostí modelu dosáhly velmi podobné úrovně výkonnosti. Všechny testované varianty modelů tedy vykazují schopnost relativně přesně a konzistentně reprezentovat vlastnosti trénovacích dat. Nejlepších hodnot metrik </w:t>
      </w:r>
      <m:oMath>
        <m:r>
          <w:rPr>
            <w:rFonts w:ascii="Cambria Math" w:hAnsi="Cambria Math"/>
          </w:rPr>
          <m:t>@mAP50</m:t>
        </m:r>
      </m:oMath>
      <w:r w:rsidR="001B6EEE" w:rsidRPr="001B6EEE">
        <w:t xml:space="preserve"> a </w:t>
      </w:r>
      <m:oMath>
        <m:r>
          <w:rPr>
            <w:rFonts w:ascii="Cambria Math" w:hAnsi="Cambria Math"/>
          </w:rPr>
          <m:t xml:space="preserve">@mAP50:95 </m:t>
        </m:r>
      </m:oMath>
      <w:r w:rsidR="001B6EEE">
        <w:t xml:space="preserve">však </w:t>
      </w:r>
      <w:r w:rsidR="001B6EEE" w:rsidRPr="001B6EEE">
        <w:t xml:space="preserve">dosáhl model YOLOv11m, což odpovídá očekávání, neboť tato velikost modelu představuje rovnováhu mezi složitostí architektury a množstvím dostupných trénovacích dat (přibližně 13 000 snímků). </w:t>
      </w:r>
      <w:r w:rsidR="001B6EEE" w:rsidRPr="00EC3A88">
        <w:t xml:space="preserve">Tento výsledek podporuje hypotézu, že volba modelu přiměřené velikosti vzhledem </w:t>
      </w:r>
      <w:r w:rsidR="000E1CA0" w:rsidRPr="000E1CA0">
        <w:t xml:space="preserve"> </w:t>
      </w:r>
      <w:r w:rsidR="000E1CA0" w:rsidRPr="00EC3A88">
        <w:t>k</w:t>
      </w:r>
      <w:r w:rsidR="000E1CA0">
        <w:t xml:space="preserve">e složitosti problému a </w:t>
      </w:r>
      <w:r w:rsidR="001B6EEE" w:rsidRPr="00EC3A88">
        <w:t>datovému objemu je klíčová pro dosažení optimálního</w:t>
      </w:r>
      <w:r w:rsidR="000E1CA0">
        <w:t xml:space="preserve"> </w:t>
      </w:r>
      <w:r w:rsidR="001B6EEE" w:rsidRPr="00EC3A88">
        <w:t>výkonu.</w:t>
      </w:r>
      <w:r w:rsidR="00DE22DB">
        <w:rPr>
          <w:noProof/>
          <w:lang w:eastAsia="cs-CZ"/>
        </w:rPr>
        <w:drawing>
          <wp:inline distT="0" distB="0" distL="0" distR="0" wp14:anchorId="6F31D233" wp14:editId="5808C641">
            <wp:extent cx="5753100" cy="1920240"/>
            <wp:effectExtent l="0" t="0" r="0" b="3810"/>
            <wp:docPr id="428267225"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920240"/>
                    </a:xfrm>
                    <a:prstGeom prst="rect">
                      <a:avLst/>
                    </a:prstGeom>
                    <a:noFill/>
                    <a:ln>
                      <a:noFill/>
                    </a:ln>
                  </pic:spPr>
                </pic:pic>
              </a:graphicData>
            </a:graphic>
          </wp:inline>
        </w:drawing>
      </w:r>
      <w:bookmarkStart w:id="693" w:name="_Ref196424510"/>
    </w:p>
    <w:p w14:paraId="4D620F28" w14:textId="77B38CEC" w:rsidR="00A3494E" w:rsidRDefault="00CA4249" w:rsidP="00232CB4">
      <w:pPr>
        <w:pStyle w:val="Titulek"/>
        <w:spacing w:before="0"/>
      </w:pPr>
      <w:bookmarkStart w:id="694" w:name="_Ref198741888"/>
      <w:r w:rsidRPr="00232CB4">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3</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5</w:t>
      </w:r>
      <w:r w:rsidR="00E360BF">
        <w:rPr>
          <w:b/>
          <w:bCs w:val="0"/>
        </w:rPr>
        <w:fldChar w:fldCharType="end"/>
      </w:r>
      <w:bookmarkEnd w:id="694"/>
      <w:r>
        <w:t xml:space="preserve">: </w:t>
      </w:r>
      <w:r w:rsidRPr="006804B7">
        <w:t>Porovnání metrik různých velikostí modelů YOLOv11 spočítaných na testovacích datech</w:t>
      </w:r>
      <w:bookmarkEnd w:id="693"/>
    </w:p>
    <w:p w14:paraId="633C5C87" w14:textId="69E94CE2" w:rsidR="00966354" w:rsidRDefault="00966354" w:rsidP="00966354">
      <w:pPr>
        <w:pStyle w:val="Nadpis3"/>
      </w:pPr>
      <w:bookmarkStart w:id="695" w:name="_Toc199797236"/>
      <w:r>
        <w:lastRenderedPageBreak/>
        <w:t>Volba optimalizačního algoritmu</w:t>
      </w:r>
      <w:bookmarkEnd w:id="695"/>
    </w:p>
    <w:p w14:paraId="7494368B" w14:textId="5A52E6C4" w:rsidR="00966354" w:rsidRDefault="00966354" w:rsidP="00966354">
      <w:r>
        <w:t>Při výběru nejvhodnějšího optimalizátoru byl</w:t>
      </w:r>
      <w:r w:rsidR="009E1A62">
        <w:t>y testování optimalizační algoritmy SGD, Adam, AdamW a RMSProp. Jako optimalizační algoritmus pro tuto úlohu byl zvolen AdamW, který poskytoval modely s nejvyšší přesností detekce. Zároveň</w:t>
      </w:r>
      <w:r w:rsidR="00C42FFD">
        <w:t>,</w:t>
      </w:r>
      <w:r w:rsidR="009E1A62">
        <w:t xml:space="preserve"> při použití toho algoritmu</w:t>
      </w:r>
      <w:r w:rsidR="00C42FFD">
        <w:t>,</w:t>
      </w:r>
      <w:r w:rsidR="009E1A62">
        <w:t xml:space="preserve"> model konvergoval k optimálnímu řešení nejrychleji v porovnání s jinými testovanými optimalizátory.</w:t>
      </w:r>
      <w:r w:rsidR="00B62CD9">
        <w:t xml:space="preserve"> AdamW optimalizuje váhy modelu následovně. Nejprve je vypočítán gradient ztrátové funkce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B62CD9">
        <w:t xml:space="preserve">, z něj je získán první moment gradientu ztrátové funkce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B62CD9">
        <w:t xml:space="preserve"> v čase </w:t>
      </w:r>
      <m:oMath>
        <m:r>
          <w:rPr>
            <w:rFonts w:ascii="Cambria Math" w:hAnsi="Cambria Math"/>
          </w:rPr>
          <m:t>t</m:t>
        </m:r>
      </m:oMath>
      <w:r w:rsidR="00B62CD9">
        <w:t xml:space="preserve">, který je počítán jako průměr aktuálního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B62CD9">
        <w:t xml:space="preserve"> a předchozího prvního momentu vážený hyperparametrem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B62CD9">
        <w:t>, který udává</w:t>
      </w:r>
      <w:r w:rsidR="009C390A">
        <w:t>, jakou váhu přikládáme minulým gradientům ztrátové funkce</w:t>
      </w:r>
      <w:r w:rsidR="00B62CD9">
        <w:t xml:space="preserve"> (rovnice </w:t>
      </w:r>
      <w:ins w:id="696" w:author="Ingr Jiri" w:date="2025-06-02T16:43:00Z" w16du:dateUtc="2025-06-02T14:43:00Z">
        <w:r w:rsidR="00E4193D">
          <w:fldChar w:fldCharType="begin"/>
        </w:r>
        <w:r w:rsidR="00E4193D">
          <w:instrText xml:space="preserve"> REF rovnice_3_1 \h </w:instrText>
        </w:r>
      </w:ins>
      <w:ins w:id="697" w:author="Ingr Jiri" w:date="2025-06-02T16:43:00Z" w16du:dateUtc="2025-06-02T14:43:00Z">
        <w:r w:rsidR="00E4193D">
          <w:fldChar w:fldCharType="separate"/>
        </w:r>
        <w:r w:rsidR="00E4193D">
          <w:t>3.1</w:t>
        </w:r>
        <w:r w:rsidR="00E4193D">
          <w:fldChar w:fldCharType="end"/>
        </w:r>
      </w:ins>
      <w:del w:id="698" w:author="Ingr Jiri" w:date="2025-06-02T16:43:00Z" w16du:dateUtc="2025-06-02T14:43:00Z">
        <w:r w:rsidR="00B62CD9" w:rsidDel="00E4193D">
          <w:delText>3.1</w:delText>
        </w:r>
      </w:del>
      <w:r w:rsidR="00B62CD9">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B62CD9" w14:paraId="30C7E9E0" w14:textId="77777777" w:rsidTr="00FF4849">
        <w:trPr>
          <w:trHeight w:val="293"/>
        </w:trPr>
        <w:tc>
          <w:tcPr>
            <w:tcW w:w="7933" w:type="dxa"/>
            <w:vAlign w:val="center"/>
          </w:tcPr>
          <w:p w14:paraId="2243ADC5" w14:textId="77777777" w:rsidR="00B62CD9" w:rsidRPr="00FD4E65" w:rsidRDefault="00000000" w:rsidP="00FF4849">
            <w:pPr>
              <w:jc w:val="center"/>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127" w:type="dxa"/>
            <w:vAlign w:val="center"/>
          </w:tcPr>
          <w:p w14:paraId="196E1FD5" w14:textId="77777777" w:rsidR="00B62CD9" w:rsidRDefault="00B62CD9" w:rsidP="00FF4849">
            <w:pPr>
              <w:jc w:val="center"/>
            </w:pPr>
            <w:r>
              <w:t>(</w:t>
            </w:r>
            <w:bookmarkStart w:id="699" w:name="rovnice_3_1"/>
            <w:r>
              <w:t>3.1</w:t>
            </w:r>
            <w:bookmarkEnd w:id="699"/>
            <w:r>
              <w:t>)</w:t>
            </w:r>
          </w:p>
        </w:tc>
      </w:tr>
    </w:tbl>
    <w:p w14:paraId="65149704" w14:textId="4B4A08F5" w:rsidR="00B62CD9" w:rsidRDefault="00E220DE" w:rsidP="00966354">
      <w:r>
        <w:t xml:space="preserve">Dále je obdobně vypočítán druhý moment ztrátové funkce (anglicky </w:t>
      </w:r>
      <w:r w:rsidR="006442E5">
        <w:t>R</w:t>
      </w:r>
      <w:r>
        <w:t xml:space="preserve">oot </w:t>
      </w:r>
      <w:r w:rsidR="006442E5">
        <w:t>M</w:t>
      </w:r>
      <w:r>
        <w:t xml:space="preserve">ean </w:t>
      </w:r>
      <w:r w:rsidR="006442E5">
        <w:t>S</w:t>
      </w:r>
      <w:r>
        <w:t xml:space="preserve">quare </w:t>
      </w:r>
      <w:r w:rsidR="006442E5">
        <w:t>P</w:t>
      </w:r>
      <w:r>
        <w:t xml:space="preserve">ropagation)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t xml:space="preserve">v čase </w:t>
      </w:r>
      <m:oMath>
        <m:r>
          <w:rPr>
            <w:rFonts w:ascii="Cambria Math" w:hAnsi="Cambria Math"/>
          </w:rPr>
          <m:t>t</m:t>
        </m:r>
      </m:oMath>
      <w:r>
        <w:t xml:space="preserve"> jako vážený průměr druhého momentu gradientu ztrátové funkce a předchozích druhých momentů vážených parametrem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který ovlivňuje vliv předchozích druhých momentů na nově vypočtený (rovnice </w:t>
      </w:r>
      <w:ins w:id="700" w:author="Ingr Jiri" w:date="2025-06-02T16:42:00Z" w16du:dateUtc="2025-06-02T14:42:00Z">
        <w:r w:rsidR="00E4193D">
          <w:fldChar w:fldCharType="begin"/>
        </w:r>
        <w:r w:rsidR="00E4193D">
          <w:instrText xml:space="preserve"> REF rovnice_3_2 \h </w:instrText>
        </w:r>
      </w:ins>
      <w:ins w:id="701" w:author="Ingr Jiri" w:date="2025-06-02T16:42:00Z" w16du:dateUtc="2025-06-02T14:42:00Z">
        <w:r w:rsidR="00E4193D">
          <w:fldChar w:fldCharType="separate"/>
        </w:r>
        <w:r w:rsidR="00E4193D">
          <w:t>3.2</w:t>
        </w:r>
        <w:r w:rsidR="00E4193D">
          <w:fldChar w:fldCharType="end"/>
        </w:r>
      </w:ins>
      <w:del w:id="702" w:author="Ingr Jiri" w:date="2025-06-02T16:42:00Z" w16du:dateUtc="2025-06-02T14:42:00Z">
        <w:r w:rsidDel="00E4193D">
          <w:delText>3.2</w:delText>
        </w:r>
      </w:del>
      <w:r>
        <w:t>).</w:t>
      </w:r>
    </w:p>
    <w:tbl>
      <w:tblPr>
        <w:tblStyle w:val="Mkatabulky"/>
        <w:tblW w:w="0" w:type="auto"/>
        <w:tblLook w:val="04A0" w:firstRow="1" w:lastRow="0" w:firstColumn="1" w:lastColumn="0" w:noHBand="0" w:noVBand="1"/>
      </w:tblPr>
      <w:tblGrid>
        <w:gridCol w:w="7933"/>
        <w:gridCol w:w="1127"/>
      </w:tblGrid>
      <w:tr w:rsidR="00E220DE" w14:paraId="57E7E756" w14:textId="77777777" w:rsidTr="00FF4849">
        <w:trPr>
          <w:trHeight w:val="293"/>
        </w:trPr>
        <w:tc>
          <w:tcPr>
            <w:tcW w:w="7933" w:type="dxa"/>
            <w:tcBorders>
              <w:top w:val="nil"/>
              <w:left w:val="nil"/>
              <w:bottom w:val="nil"/>
              <w:right w:val="nil"/>
            </w:tcBorders>
          </w:tcPr>
          <w:p w14:paraId="5569E755" w14:textId="77777777" w:rsidR="00E220DE" w:rsidRPr="00FD4E65" w:rsidRDefault="00000000" w:rsidP="00FF4849">
            <w:pPr>
              <w:jc w:val="cente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1127" w:type="dxa"/>
            <w:tcBorders>
              <w:top w:val="nil"/>
              <w:left w:val="nil"/>
              <w:bottom w:val="nil"/>
              <w:right w:val="nil"/>
            </w:tcBorders>
          </w:tcPr>
          <w:p w14:paraId="5ADC7E58" w14:textId="77777777" w:rsidR="00E220DE" w:rsidRDefault="00E220DE" w:rsidP="00FF4849">
            <w:pPr>
              <w:jc w:val="center"/>
            </w:pPr>
            <w:r>
              <w:t>(</w:t>
            </w:r>
            <w:bookmarkStart w:id="703" w:name="rovnice_3_2"/>
            <w:r>
              <w:t>3.2</w:t>
            </w:r>
            <w:bookmarkEnd w:id="703"/>
            <w:r>
              <w:t>)</w:t>
            </w:r>
          </w:p>
        </w:tc>
      </w:tr>
    </w:tbl>
    <w:p w14:paraId="6F39FAE1" w14:textId="776EF76B" w:rsidR="00E220DE" w:rsidRDefault="00E34B2E" w:rsidP="00966354">
      <w:r>
        <w:t xml:space="preserve">V čase </w:t>
      </w:r>
      <m:oMath>
        <m:r>
          <w:rPr>
            <w:rFonts w:ascii="Cambria Math" w:hAnsi="Cambria Math"/>
          </w:rPr>
          <m:t>t=0</m:t>
        </m:r>
      </m:oMath>
      <w:r>
        <w:t xml:space="preserve"> je hodnota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t xml:space="preserve"> i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inicializována v 0. Počáteční odhady jsou tedy směrem k nule zkresleny, proto se používá následující korekce (viz rovnice </w:t>
      </w:r>
      <w:ins w:id="704" w:author="Ingr Jiri" w:date="2025-06-02T16:42:00Z" w16du:dateUtc="2025-06-02T14:42:00Z">
        <w:r w:rsidR="00E4193D">
          <w:fldChar w:fldCharType="begin"/>
        </w:r>
        <w:r w:rsidR="00E4193D">
          <w:instrText xml:space="preserve"> REF rovnice_3_3 \h </w:instrText>
        </w:r>
      </w:ins>
      <w:ins w:id="705" w:author="Ingr Jiri" w:date="2025-06-02T16:42:00Z" w16du:dateUtc="2025-06-02T14:42:00Z">
        <w:r w:rsidR="00E4193D">
          <w:fldChar w:fldCharType="separate"/>
        </w:r>
        <w:r w:rsidR="00E4193D">
          <w:t>3.3</w:t>
        </w:r>
        <w:r w:rsidR="00E4193D">
          <w:fldChar w:fldCharType="end"/>
        </w:r>
      </w:ins>
      <w:del w:id="706" w:author="Ingr Jiri" w:date="2025-06-02T16:41:00Z" w16du:dateUtc="2025-06-02T14:41:00Z">
        <w:r w:rsidDel="00E4193D">
          <w:delText>3.3</w:delText>
        </w:r>
      </w:del>
      <w:r>
        <w:t xml:space="preserve"> a </w:t>
      </w:r>
      <w:ins w:id="707" w:author="Ingr Jiri" w:date="2025-06-02T16:41:00Z" w16du:dateUtc="2025-06-02T14:41:00Z">
        <w:r w:rsidR="00E4193D">
          <w:fldChar w:fldCharType="begin"/>
        </w:r>
        <w:r w:rsidR="00E4193D">
          <w:instrText xml:space="preserve"> REF rovnice_3_4 \h </w:instrText>
        </w:r>
      </w:ins>
      <w:ins w:id="708" w:author="Ingr Jiri" w:date="2025-06-02T16:41:00Z" w16du:dateUtc="2025-06-02T14:41:00Z">
        <w:r w:rsidR="00E4193D">
          <w:fldChar w:fldCharType="separate"/>
        </w:r>
        <w:r w:rsidR="00E4193D">
          <w:t>3.4</w:t>
        </w:r>
        <w:r w:rsidR="00E4193D">
          <w:fldChar w:fldCharType="end"/>
        </w:r>
      </w:ins>
      <w:del w:id="709" w:author="Ingr Jiri" w:date="2025-06-02T16:41:00Z" w16du:dateUtc="2025-06-02T14:41:00Z">
        <w:r w:rsidDel="00E4193D">
          <w:delText>3.4</w:delText>
        </w:r>
      </w:del>
      <w:r>
        <w:t xml:space="preserve">) potlačující závislost na inicializační hodnotě a dále se pracuje s korigovanými hodnotami prvního a druhého momentu gradientu ztrátové funkce </w:t>
      </w: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oMath>
      <w:r>
        <w:t xml:space="preserve"> a </w:t>
      </w:r>
      <m:oMath>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oMath>
      <w:r>
        <w:t>.</w:t>
      </w:r>
    </w:p>
    <w:tbl>
      <w:tblPr>
        <w:tblStyle w:val="Mkatabulky"/>
        <w:tblW w:w="0" w:type="auto"/>
        <w:tblLook w:val="04A0" w:firstRow="1" w:lastRow="0" w:firstColumn="1" w:lastColumn="0" w:noHBand="0" w:noVBand="1"/>
      </w:tblPr>
      <w:tblGrid>
        <w:gridCol w:w="7933"/>
        <w:gridCol w:w="1127"/>
      </w:tblGrid>
      <w:tr w:rsidR="00E34B2E" w14:paraId="1FC6B44E" w14:textId="77777777" w:rsidTr="00FF4849">
        <w:trPr>
          <w:trHeight w:val="293"/>
        </w:trPr>
        <w:tc>
          <w:tcPr>
            <w:tcW w:w="7933" w:type="dxa"/>
            <w:tcBorders>
              <w:top w:val="nil"/>
              <w:left w:val="nil"/>
              <w:bottom w:val="nil"/>
              <w:right w:val="nil"/>
            </w:tcBorders>
          </w:tcPr>
          <w:p w14:paraId="07418C91" w14:textId="77777777" w:rsidR="00E34B2E" w:rsidRPr="00FD4E65" w:rsidRDefault="00000000" w:rsidP="00FF4849">
            <w:pPr>
              <w:jc w:val="center"/>
            </w:pPr>
            <m:oMathPara>
              <m:oMathParaPr>
                <m:jc m:val="center"/>
              </m:oMathParaP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m:oMathPara>
          </w:p>
        </w:tc>
        <w:tc>
          <w:tcPr>
            <w:tcW w:w="1127" w:type="dxa"/>
            <w:tcBorders>
              <w:top w:val="nil"/>
              <w:left w:val="nil"/>
              <w:bottom w:val="nil"/>
              <w:right w:val="nil"/>
            </w:tcBorders>
          </w:tcPr>
          <w:p w14:paraId="78BA57C9" w14:textId="77777777" w:rsidR="00E34B2E" w:rsidRDefault="00E34B2E" w:rsidP="00FF4849">
            <w:pPr>
              <w:jc w:val="center"/>
            </w:pPr>
            <w:r>
              <w:t>(</w:t>
            </w:r>
            <w:bookmarkStart w:id="710" w:name="rovnice_3_3"/>
            <w:r>
              <w:t>3.3</w:t>
            </w:r>
            <w:bookmarkEnd w:id="710"/>
            <w:r>
              <w:t>)</w:t>
            </w:r>
          </w:p>
        </w:tc>
      </w:tr>
      <w:tr w:rsidR="00E34B2E" w14:paraId="5AF9A6B2" w14:textId="77777777" w:rsidTr="00FF4849">
        <w:trPr>
          <w:trHeight w:val="293"/>
        </w:trPr>
        <w:tc>
          <w:tcPr>
            <w:tcW w:w="7933" w:type="dxa"/>
            <w:tcBorders>
              <w:top w:val="nil"/>
              <w:left w:val="nil"/>
              <w:bottom w:val="nil"/>
              <w:right w:val="nil"/>
            </w:tcBorders>
          </w:tcPr>
          <w:p w14:paraId="24FFD899" w14:textId="77777777" w:rsidR="00E34B2E" w:rsidRPr="00FD4E65" w:rsidRDefault="00000000" w:rsidP="00FF4849">
            <w:pPr>
              <w:jc w:val="center"/>
            </w:pPr>
            <m:oMathPara>
              <m:oMathParaPr>
                <m:jc m:val="center"/>
              </m:oMathParaPr>
              <m:oMath>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m:oMathPara>
          </w:p>
        </w:tc>
        <w:tc>
          <w:tcPr>
            <w:tcW w:w="1127" w:type="dxa"/>
            <w:tcBorders>
              <w:top w:val="nil"/>
              <w:left w:val="nil"/>
              <w:bottom w:val="nil"/>
              <w:right w:val="nil"/>
            </w:tcBorders>
          </w:tcPr>
          <w:p w14:paraId="06252B45" w14:textId="77777777" w:rsidR="00E34B2E" w:rsidRDefault="00E34B2E" w:rsidP="00FF4849">
            <w:pPr>
              <w:jc w:val="center"/>
            </w:pPr>
            <w:r>
              <w:t>(</w:t>
            </w:r>
            <w:bookmarkStart w:id="711" w:name="rovnice_3_4"/>
            <w:r>
              <w:t>3.4</w:t>
            </w:r>
            <w:bookmarkEnd w:id="711"/>
            <w:r>
              <w:t>)</w:t>
            </w:r>
          </w:p>
        </w:tc>
      </w:tr>
    </w:tbl>
    <w:p w14:paraId="0AA69AA6" w14:textId="6B5419AF" w:rsidR="00B62CD9" w:rsidRDefault="008D7858" w:rsidP="00966354">
      <w:r>
        <w:t xml:space="preserve">Z těchto hodnot jsou </w:t>
      </w:r>
      <w:r w:rsidR="004A1C40">
        <w:t xml:space="preserve">je vypočten nový vektor optimalizovaných vah modelu </w:t>
      </w:r>
      <m:oMath>
        <m:sSub>
          <m:sSubPr>
            <m:ctrlPr>
              <w:rPr>
                <w:rFonts w:ascii="Cambria Math" w:hAnsi="Cambria Math"/>
                <w:i/>
              </w:rPr>
            </m:ctrlPr>
          </m:sSubPr>
          <m:e>
            <m:r>
              <w:rPr>
                <w:rFonts w:ascii="Cambria Math" w:hAnsi="Cambria Math"/>
              </w:rPr>
              <m:t>θ</m:t>
            </m:r>
          </m:e>
          <m:sub>
            <m:r>
              <w:rPr>
                <w:rFonts w:ascii="Cambria Math" w:hAnsi="Cambria Math"/>
              </w:rPr>
              <m:t>t+1</m:t>
            </m:r>
          </m:sub>
        </m:sSub>
      </m:oMath>
      <w:r w:rsidR="004A1C40">
        <w:t xml:space="preserve"> (rovnice </w:t>
      </w:r>
      <w:ins w:id="712" w:author="Ingr Jiri" w:date="2025-06-02T16:41:00Z" w16du:dateUtc="2025-06-02T14:41:00Z">
        <w:r w:rsidR="00E4193D">
          <w:fldChar w:fldCharType="begin"/>
        </w:r>
        <w:r w:rsidR="00E4193D">
          <w:instrText xml:space="preserve"> REF rovnice_3_5 \h </w:instrText>
        </w:r>
      </w:ins>
      <w:ins w:id="713" w:author="Ingr Jiri" w:date="2025-06-02T16:41:00Z" w16du:dateUtc="2025-06-02T14:41:00Z">
        <w:r w:rsidR="00E4193D">
          <w:fldChar w:fldCharType="separate"/>
        </w:r>
        <w:r w:rsidR="00E4193D">
          <w:t>3.5</w:t>
        </w:r>
        <w:r w:rsidR="00E4193D">
          <w:fldChar w:fldCharType="end"/>
        </w:r>
      </w:ins>
      <w:del w:id="714" w:author="Ingr Jiri" w:date="2025-06-02T16:40:00Z" w16du:dateUtc="2025-06-02T14:40:00Z">
        <w:r w:rsidR="004A1C40" w:rsidDel="00E4193D">
          <w:delText>3.5</w:delText>
        </w:r>
      </w:del>
      <w:r w:rsidR="004A1C40">
        <w:t xml:space="preserve">). Výpočet se skládá ze tří členu, kdy vektor vah z minulé iterace </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rsidR="004A1C40">
        <w:t xml:space="preserve"> je pomocí druhého členu posunut k novému optimálnějšímu výsledku (kde </w:t>
      </w:r>
      <m:oMath>
        <m:r>
          <w:rPr>
            <w:rFonts w:ascii="Cambria Math" w:hAnsi="Cambria Math"/>
          </w:rPr>
          <m:t>ϵ</m:t>
        </m:r>
      </m:oMath>
      <w:r w:rsidR="004A1C40">
        <w:t xml:space="preserve"> je malá konstanta zajišťující stabilitu dělení). Třetí člen je specifický pro optimalizátor AdamW, kde koeficient </w:t>
      </w:r>
      <m:oMath>
        <m:r>
          <w:rPr>
            <w:rFonts w:ascii="Cambria Math" w:hAnsi="Cambria Math"/>
          </w:rPr>
          <m:t>λ</m:t>
        </m:r>
      </m:oMath>
      <w:r w:rsidR="004A1C40">
        <w:t xml:space="preserve"> představuje hodnotu hyperparametru weight decay, který penalizuje příliš vysoké hodnoty vah modelu. Konstanta </w:t>
      </w:r>
      <m:oMath>
        <m:r>
          <w:rPr>
            <w:rFonts w:ascii="Cambria Math" w:hAnsi="Cambria Math"/>
          </w:rPr>
          <m:t>η</m:t>
        </m:r>
      </m:oMath>
      <w:r w:rsidR="004A1C40">
        <w:t xml:space="preserve"> značí nastavenou rychlost učení modelu</w:t>
      </w:r>
      <w:r w:rsidR="003D5A56">
        <w:t xml:space="preserve"> </w:t>
      </w:r>
      <w:r w:rsidR="004E4571">
        <w:fldChar w:fldCharType="begin"/>
      </w:r>
      <w:r w:rsidR="0044284B">
        <w:instrText xml:space="preserve"> ADDIN EN.CITE &lt;EndNote&gt;&lt;Cite&gt;&lt;Author&gt;Tian&lt;/Author&gt;&lt;Year&gt;2023&lt;/Year&gt;&lt;RecNum&gt;35&lt;/RecNum&gt;&lt;DisplayText&gt;[34]&lt;/DisplayText&gt;&lt;record&gt;&lt;rec-number&gt;35&lt;/rec-number&gt;&lt;foreign-keys&gt;&lt;key app="EN" db-id="epv0etvs2pfr99e5xxpv5027xe05stzr22vd" timestamp="1746007293"&gt;35&lt;/key&gt;&lt;/foreign-keys&gt;&lt;ref-type name="Journal Article"&gt;17&lt;/ref-type&gt;&lt;contributors&gt;&lt;authors&gt;&lt;author&gt;Tian, Yingjie&lt;/author&gt;&lt;author&gt;Zhang, Yuqi&lt;/author&gt;&lt;author&gt;Zhang, Haibin&lt;/author&gt;&lt;/authors&gt;&lt;/contributors&gt;&lt;titles&gt;&lt;title&gt;Recent Advances in Stochastic Gradient Descent in Deep Learning&lt;/title&gt;&lt;secondary-title&gt;Mathematics&lt;/secondary-title&gt;&lt;/titles&gt;&lt;periodical&gt;&lt;full-title&gt;Mathematics&lt;/full-title&gt;&lt;/periodical&gt;&lt;volume&gt;&lt;style face="normal" font="default" charset="238" size="100%"&gt;11&lt;/style&gt;&lt;/volume&gt;&lt;dates&gt;&lt;year&gt;&lt;style face="normal" font="default" charset="238" size="100%"&gt;2023&lt;/style&gt;&lt;/year&gt;&lt;/dates&gt;&lt;isbn&gt;2227-7390&lt;/isbn&gt;&lt;urls&gt;&lt;/urls&gt;&lt;custom7&gt;&lt;style face="normal" font="default" charset="238" size="100%"&gt;682&lt;/style&gt;&lt;/custom7&gt;&lt;electronic-resource-num&gt;10.3390/math11030682&lt;/electronic-resource-num&gt;&lt;/record&gt;&lt;/Cite&gt;&lt;/EndNote&gt;</w:instrText>
      </w:r>
      <w:r w:rsidR="004E4571">
        <w:fldChar w:fldCharType="separate"/>
      </w:r>
      <w:r w:rsidR="0044284B">
        <w:rPr>
          <w:noProof/>
        </w:rPr>
        <w:t>[34]</w:t>
      </w:r>
      <w:r w:rsidR="004E4571">
        <w:fldChar w:fldCharType="end"/>
      </w:r>
      <w:r w:rsidR="004A1C40">
        <w:t>.</w:t>
      </w:r>
    </w:p>
    <w:tbl>
      <w:tblPr>
        <w:tblStyle w:val="Mkatabulky"/>
        <w:tblW w:w="0" w:type="auto"/>
        <w:tblLook w:val="04A0" w:firstRow="1" w:lastRow="0" w:firstColumn="1" w:lastColumn="0" w:noHBand="0" w:noVBand="1"/>
      </w:tblPr>
      <w:tblGrid>
        <w:gridCol w:w="7933"/>
        <w:gridCol w:w="1127"/>
      </w:tblGrid>
      <w:tr w:rsidR="00FD4E65" w14:paraId="53E96AA1" w14:textId="77777777" w:rsidTr="00AD1B2E">
        <w:trPr>
          <w:trHeight w:val="293"/>
        </w:trPr>
        <w:tc>
          <w:tcPr>
            <w:tcW w:w="7933" w:type="dxa"/>
            <w:tcBorders>
              <w:top w:val="nil"/>
              <w:left w:val="nil"/>
              <w:bottom w:val="nil"/>
              <w:right w:val="nil"/>
            </w:tcBorders>
          </w:tcPr>
          <w:p w14:paraId="073968C2" w14:textId="42535194" w:rsidR="00FD4E65" w:rsidRPr="00FD4E65" w:rsidRDefault="00000000" w:rsidP="00FF4849">
            <w:pPr>
              <w:jc w:val="center"/>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-η</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num>
                  <m:den>
                    <m:rad>
                      <m:radPr>
                        <m:degHide m:val="1"/>
                        <m:ctrlPr>
                          <w:rPr>
                            <w:rFonts w:ascii="Cambria Math" w:hAnsi="Cambria Math"/>
                            <w:i/>
                          </w:rPr>
                        </m:ctrlPr>
                      </m:radPr>
                      <m:deg/>
                      <m:e>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e>
                    </m:rad>
                    <m:r>
                      <w:rPr>
                        <w:rFonts w:ascii="Cambria Math" w:hAnsi="Cambria Math"/>
                      </w:rPr>
                      <m:t>+ϵ</m:t>
                    </m:r>
                  </m:den>
                </m:f>
                <m:r>
                  <w:rPr>
                    <w:rFonts w:ascii="Cambria Math" w:hAnsi="Cambria Math"/>
                  </w:rPr>
                  <m:t>-ηλ</m:t>
                </m:r>
                <m:sSub>
                  <m:sSubPr>
                    <m:ctrlPr>
                      <w:rPr>
                        <w:rFonts w:ascii="Cambria Math" w:hAnsi="Cambria Math"/>
                        <w:i/>
                      </w:rPr>
                    </m:ctrlPr>
                  </m:sSubPr>
                  <m:e>
                    <m:r>
                      <w:rPr>
                        <w:rFonts w:ascii="Cambria Math" w:hAnsi="Cambria Math"/>
                      </w:rPr>
                      <m:t>θ</m:t>
                    </m:r>
                  </m:e>
                  <m:sub>
                    <m:r>
                      <w:rPr>
                        <w:rFonts w:ascii="Cambria Math" w:hAnsi="Cambria Math"/>
                      </w:rPr>
                      <m:t>t</m:t>
                    </m:r>
                  </m:sub>
                </m:sSub>
              </m:oMath>
            </m:oMathPara>
          </w:p>
        </w:tc>
        <w:tc>
          <w:tcPr>
            <w:tcW w:w="1127" w:type="dxa"/>
            <w:tcBorders>
              <w:top w:val="nil"/>
              <w:left w:val="nil"/>
              <w:bottom w:val="nil"/>
              <w:right w:val="nil"/>
            </w:tcBorders>
          </w:tcPr>
          <w:p w14:paraId="4074979E" w14:textId="634482DD" w:rsidR="00FD4E65" w:rsidRDefault="00FD4E65" w:rsidP="00FF4849">
            <w:pPr>
              <w:jc w:val="center"/>
            </w:pPr>
            <w:r>
              <w:t>(</w:t>
            </w:r>
            <w:bookmarkStart w:id="715" w:name="rovnice_3_5"/>
            <w:r>
              <w:t>3.5</w:t>
            </w:r>
            <w:bookmarkEnd w:id="715"/>
            <w:r>
              <w:t>)</w:t>
            </w:r>
          </w:p>
        </w:tc>
      </w:tr>
    </w:tbl>
    <w:p w14:paraId="29FBE1E9" w14:textId="77777777" w:rsidR="00FD4E65" w:rsidRPr="00966354" w:rsidRDefault="00FD4E65" w:rsidP="00AD1B2E"/>
    <w:p w14:paraId="51F34C1F" w14:textId="77777777" w:rsidR="00E543B9" w:rsidRDefault="00E543B9" w:rsidP="00913827">
      <w:pPr>
        <w:pStyle w:val="Nadpis3"/>
      </w:pPr>
      <w:bookmarkStart w:id="716" w:name="_Toc196943510"/>
      <w:bookmarkStart w:id="717" w:name="_Toc196943556"/>
      <w:bookmarkStart w:id="718" w:name="_Toc196943605"/>
      <w:bookmarkStart w:id="719" w:name="_Toc198115597"/>
      <w:bookmarkStart w:id="720" w:name="_Ref198210389"/>
      <w:bookmarkStart w:id="721" w:name="_Ref198210617"/>
      <w:bookmarkStart w:id="722" w:name="_Ref198851516"/>
      <w:bookmarkStart w:id="723" w:name="_Toc199797237"/>
      <w:bookmarkEnd w:id="716"/>
      <w:bookmarkEnd w:id="717"/>
      <w:bookmarkEnd w:id="718"/>
      <w:bookmarkEnd w:id="719"/>
      <w:r>
        <w:t>Testování hyperparametrů</w:t>
      </w:r>
      <w:bookmarkEnd w:id="720"/>
      <w:bookmarkEnd w:id="721"/>
      <w:bookmarkEnd w:id="722"/>
      <w:bookmarkEnd w:id="723"/>
    </w:p>
    <w:p w14:paraId="2E825C13" w14:textId="5C82276D" w:rsidR="00913827" w:rsidRDefault="00913827" w:rsidP="00913827">
      <w:r>
        <w:t xml:space="preserve">Pro dosažení co nejlepší </w:t>
      </w:r>
      <w:r w:rsidR="00EC3A88">
        <w:t>přesnosti</w:t>
      </w:r>
      <w:r>
        <w:t xml:space="preserve"> model</w:t>
      </w:r>
      <w:r w:rsidR="00EC3A88">
        <w:t>u byl</w:t>
      </w:r>
      <w:r w:rsidR="000D5616">
        <w:t>a</w:t>
      </w:r>
      <w:r w:rsidR="00EC3A88">
        <w:t xml:space="preserve"> testován</w:t>
      </w:r>
      <w:r w:rsidR="000D5616">
        <w:t>a</w:t>
      </w:r>
      <w:r w:rsidR="00EC3A88">
        <w:t xml:space="preserve"> </w:t>
      </w:r>
      <w:r w:rsidR="000D5616">
        <w:t xml:space="preserve">řada </w:t>
      </w:r>
      <w:r>
        <w:t>hyperparametrů.</w:t>
      </w:r>
      <w:r w:rsidR="008948CF">
        <w:t xml:space="preserve"> Každý z nich byl testován trénováním několika totožných modelů s rozdílem pouze v hodnotě daného parametru. </w:t>
      </w:r>
      <w:r w:rsidR="001A7408">
        <w:t>Všechny testy byly prováděny na velikosti modelu YOLO11s</w:t>
      </w:r>
      <w:r w:rsidR="00026410">
        <w:t xml:space="preserve"> a modely byly porovnány na základě nejvyšších dosažených hodnot metrik </w:t>
      </w:r>
      <m:oMath>
        <m:r>
          <w:rPr>
            <w:rFonts w:ascii="Cambria Math" w:hAnsi="Cambria Math"/>
          </w:rPr>
          <m:t>@mAP50</m:t>
        </m:r>
      </m:oMath>
      <w:r w:rsidR="00026410">
        <w:t xml:space="preserve"> a </w:t>
      </w:r>
      <m:oMath>
        <m:r>
          <w:rPr>
            <w:rFonts w:ascii="Cambria Math" w:hAnsi="Cambria Math"/>
          </w:rPr>
          <m:t>@mAP50:95</m:t>
        </m:r>
      </m:oMath>
      <w:r w:rsidR="00026410">
        <w:t xml:space="preserve"> v průběhu tréninku</w:t>
      </w:r>
      <w:r w:rsidR="001A7408">
        <w:t xml:space="preserve">. </w:t>
      </w:r>
      <w:r w:rsidR="008948CF">
        <w:t>Dále jsou uvedeny výsledky testování vybraných hyperparametrů.</w:t>
      </w:r>
    </w:p>
    <w:p w14:paraId="215F2756" w14:textId="2FCFDD09" w:rsidR="008948CF" w:rsidRDefault="008948CF">
      <w:pPr>
        <w:pStyle w:val="Nzev"/>
        <w:spacing w:after="0"/>
        <w:pPrChange w:id="724" w:author="Ingr Jiri" w:date="2025-06-02T16:57:00Z" w16du:dateUtc="2025-06-02T14:57:00Z">
          <w:pPr>
            <w:pStyle w:val="Nadpis4"/>
          </w:pPr>
        </w:pPrChange>
      </w:pPr>
      <w:r>
        <w:t>Testování rychlosti učení</w:t>
      </w:r>
    </w:p>
    <w:p w14:paraId="2AFED8F7" w14:textId="4BADF8BF" w:rsidR="00C56902" w:rsidRDefault="00566F26" w:rsidP="001431A9">
      <w:pPr>
        <w:keepNext/>
      </w:pPr>
      <w:r>
        <w:t>Rychlost učení byla testována na hodnotách v rozmezí od 10</w:t>
      </w:r>
      <w:r w:rsidRPr="00566F26">
        <w:rPr>
          <w:vertAlign w:val="superscript"/>
        </w:rPr>
        <w:t>-6</w:t>
      </w:r>
      <w:r>
        <w:t xml:space="preserve"> do 10</w:t>
      </w:r>
      <w:r w:rsidRPr="00566F26">
        <w:rPr>
          <w:vertAlign w:val="superscript"/>
        </w:rPr>
        <w:t>-1</w:t>
      </w:r>
      <w:r>
        <w:t xml:space="preserve"> viz (</w:t>
      </w:r>
      <w:r w:rsidR="00E21991">
        <w:fldChar w:fldCharType="begin"/>
      </w:r>
      <w:r w:rsidR="00E21991">
        <w:instrText xml:space="preserve"> REF _Ref198739967 \h </w:instrText>
      </w:r>
      <w:r w:rsidR="00E21991">
        <w:fldChar w:fldCharType="separate"/>
      </w:r>
      <w:r w:rsidR="00C409DD" w:rsidRPr="00232CB4">
        <w:rPr>
          <w:b/>
        </w:rPr>
        <w:t xml:space="preserve">Obr. </w:t>
      </w:r>
      <w:r w:rsidR="00C409DD">
        <w:rPr>
          <w:b/>
          <w:bCs/>
          <w:noProof/>
        </w:rPr>
        <w:t>3</w:t>
      </w:r>
      <w:r w:rsidR="00C409DD">
        <w:rPr>
          <w:b/>
          <w:bCs/>
        </w:rPr>
        <w:t>.</w:t>
      </w:r>
      <w:r w:rsidR="00C409DD">
        <w:rPr>
          <w:b/>
          <w:bCs/>
          <w:noProof/>
        </w:rPr>
        <w:t>6</w:t>
      </w:r>
      <w:r w:rsidR="00E21991">
        <w:fldChar w:fldCharType="end"/>
      </w:r>
      <w:r w:rsidR="00E21991" w:rsidRPr="00232CB4">
        <w:rPr>
          <w:b/>
          <w:bCs/>
        </w:rPr>
        <w:t>a</w:t>
      </w:r>
      <w:r>
        <w:t>). Závislost rychlosti učení na výkonnosti modelu vyšla podle předpokladu, kdy pro velmi nízké hodnoty trénink probíhal stabilně, ale v průběhu epoch nedocházelo k dostatečnému zlepšování. U vysokých hodnot docházelo k nestabilitě tréninku, což značně projevilo i na metrikách modelů. Nejlepší hodnoty bylo dosaženo při rychlosti učení 0,00</w:t>
      </w:r>
      <w:r w:rsidR="0093324D">
        <w:t>6</w:t>
      </w:r>
      <w:r w:rsidR="00C56902">
        <w:t>.</w:t>
      </w:r>
    </w:p>
    <w:p w14:paraId="788977D5" w14:textId="77777777" w:rsidR="002C5E64" w:rsidRDefault="002C5E64">
      <w:pPr>
        <w:pStyle w:val="Nzev"/>
        <w:spacing w:after="0"/>
        <w:pPrChange w:id="725" w:author="Ingr Jiri" w:date="2025-06-02T16:57:00Z" w16du:dateUtc="2025-06-02T14:57:00Z">
          <w:pPr>
            <w:pStyle w:val="Nadpis4"/>
          </w:pPr>
        </w:pPrChange>
      </w:pPr>
      <w:r>
        <w:t>Testování batch size</w:t>
      </w:r>
    </w:p>
    <w:p w14:paraId="6A31F9D6" w14:textId="6C2C854F" w:rsidR="002C5E64" w:rsidRDefault="004759CD" w:rsidP="002C5E64">
      <w:r>
        <w:t xml:space="preserve">Hyperparametr batch size byl testován </w:t>
      </w:r>
      <w:r w:rsidR="00961383">
        <w:t>v</w:t>
      </w:r>
      <w:r>
        <w:t xml:space="preserve"> hodnotách </w:t>
      </w:r>
      <m:oMath>
        <m:r>
          <w:rPr>
            <w:rFonts w:ascii="Cambria Math" w:hAnsi="Cambria Math"/>
          </w:rPr>
          <m:t>{8; 16; 32; 64}</m:t>
        </m:r>
      </m:oMath>
      <w:r>
        <w:t>. Použ</w:t>
      </w:r>
      <w:r w:rsidR="00961383">
        <w:t>ívání</w:t>
      </w:r>
      <w:r>
        <w:t xml:space="preserve"> hodnot</w:t>
      </w:r>
      <w:r w:rsidR="00961383">
        <w:t>, které jsou</w:t>
      </w:r>
      <w:r>
        <w:t xml:space="preserve"> mocnin</w:t>
      </w:r>
      <w:r w:rsidR="00961383">
        <w:t>ou</w:t>
      </w:r>
      <w:r>
        <w:t xml:space="preserve"> </w:t>
      </w:r>
      <w:r w:rsidR="00961383">
        <w:t>dvou,</w:t>
      </w:r>
      <w:r>
        <w:t xml:space="preserve"> je</w:t>
      </w:r>
      <w:r w:rsidR="00961383">
        <w:t xml:space="preserve"> při trénování modelů strojového pro zpracování obrazu učení běžnou praxí</w:t>
      </w:r>
      <w:r w:rsidR="00B85F4C">
        <w:t xml:space="preserve">, jelikož </w:t>
      </w:r>
      <w:r w:rsidR="00961383">
        <w:t>umožňuje ne</w:t>
      </w:r>
      <w:r w:rsidR="00B85F4C">
        <w:t xml:space="preserve">jefektivnějšímu využití </w:t>
      </w:r>
      <w:r w:rsidR="00961383">
        <w:t xml:space="preserve">výpočetních prostředků, zejména </w:t>
      </w:r>
      <w:r w:rsidR="00B85F4C">
        <w:t>GPU. Při trénování modelu je tedy vhodné používat tyto hodnoty pro ideální využití výkonu hardwaru při nastavení co možná nejvyšší hodnoty batch size. Vyšší hodnoty hyperparametru</w:t>
      </w:r>
      <w:r w:rsidR="00961383">
        <w:t xml:space="preserve"> než 64</w:t>
      </w:r>
      <w:r w:rsidR="00B85F4C">
        <w:t xml:space="preserve"> nebyly testovány </w:t>
      </w:r>
      <w:r w:rsidR="00961383">
        <w:t>kvůli přílišné paměťové náročnosti</w:t>
      </w:r>
      <w:r w:rsidR="00B85F4C">
        <w:t>.</w:t>
      </w:r>
      <w:r w:rsidR="00EC5F12">
        <w:t xml:space="preserve"> Z</w:t>
      </w:r>
      <w:r w:rsidR="00961383">
        <w:t xml:space="preserve"> výsledků </w:t>
      </w:r>
      <w:r w:rsidR="00EC5F12">
        <w:t>(</w:t>
      </w:r>
      <w:r w:rsidR="00D22A32">
        <w:fldChar w:fldCharType="begin"/>
      </w:r>
      <w:r w:rsidR="00D22A32">
        <w:instrText xml:space="preserve"> REF _Ref198739967 \h </w:instrText>
      </w:r>
      <w:r w:rsidR="00D22A32">
        <w:fldChar w:fldCharType="separate"/>
      </w:r>
      <w:r w:rsidR="00C409DD" w:rsidRPr="00232CB4">
        <w:rPr>
          <w:b/>
        </w:rPr>
        <w:t xml:space="preserve">Obr. </w:t>
      </w:r>
      <w:r w:rsidR="00C409DD">
        <w:rPr>
          <w:b/>
          <w:bCs/>
          <w:noProof/>
        </w:rPr>
        <w:t>3</w:t>
      </w:r>
      <w:r w:rsidR="00C409DD">
        <w:rPr>
          <w:b/>
          <w:bCs/>
        </w:rPr>
        <w:t>.</w:t>
      </w:r>
      <w:r w:rsidR="00C409DD">
        <w:rPr>
          <w:b/>
          <w:bCs/>
          <w:noProof/>
        </w:rPr>
        <w:t>6</w:t>
      </w:r>
      <w:r w:rsidR="00D22A32">
        <w:fldChar w:fldCharType="end"/>
      </w:r>
      <w:r w:rsidR="00D22A32" w:rsidRPr="00232CB4">
        <w:rPr>
          <w:b/>
          <w:bCs/>
        </w:rPr>
        <w:t>b</w:t>
      </w:r>
      <w:r w:rsidR="00EC5F12">
        <w:t xml:space="preserve">) je patrné, že nejlepších metrik </w:t>
      </w:r>
      <m:oMath>
        <m:r>
          <w:rPr>
            <w:rFonts w:ascii="Cambria Math" w:hAnsi="Cambria Math"/>
          </w:rPr>
          <m:t>mAP@50</m:t>
        </m:r>
      </m:oMath>
      <w:r w:rsidR="00EC5F12">
        <w:t xml:space="preserve"> a </w:t>
      </w:r>
      <m:oMath>
        <m:r>
          <w:rPr>
            <w:rFonts w:ascii="Cambria Math" w:hAnsi="Cambria Math"/>
          </w:rPr>
          <m:t>mAP@[50:95]</m:t>
        </m:r>
      </m:oMath>
      <w:r w:rsidR="00EC5F12">
        <w:t xml:space="preserve"> dosáhnul </w:t>
      </w:r>
      <w:r w:rsidR="00F96D91">
        <w:t xml:space="preserve">model trénovaný při hodnotě batch size </w:t>
      </w:r>
      <w:r w:rsidR="00AD4FED">
        <w:t xml:space="preserve">rovné </w:t>
      </w:r>
      <w:r w:rsidR="00F96D91">
        <w:t xml:space="preserve">16. </w:t>
      </w:r>
      <w:r w:rsidR="00AD4FED" w:rsidRPr="00AD4FED">
        <w:t xml:space="preserve">Očekávaná pozitivní korelace mezi velikostí </w:t>
      </w:r>
      <w:r w:rsidR="00AD4FED" w:rsidRPr="00AD1B2E">
        <w:t xml:space="preserve">batch size </w:t>
      </w:r>
      <w:r w:rsidR="00AD4FED" w:rsidRPr="00AD4FED">
        <w:t>a kvalitou výsledku se tak nepotvrdila</w:t>
      </w:r>
      <w:r w:rsidR="00F96D91">
        <w:t xml:space="preserve"> a závislost metrik modelu na hyperparametru batch size se v případě této úlohy neprojevila. </w:t>
      </w:r>
    </w:p>
    <w:p w14:paraId="54B053E2" w14:textId="2C939956" w:rsidR="00D3595E" w:rsidRDefault="00D3595E">
      <w:pPr>
        <w:pStyle w:val="Nzev"/>
        <w:spacing w:after="0"/>
        <w:pPrChange w:id="726" w:author="Ingr Jiri" w:date="2025-06-02T16:58:00Z" w16du:dateUtc="2025-06-02T14:58:00Z">
          <w:pPr>
            <w:pStyle w:val="Nadpis4"/>
          </w:pPr>
        </w:pPrChange>
      </w:pPr>
      <w:r>
        <w:t>Testování rozlišení obrazů</w:t>
      </w:r>
    </w:p>
    <w:p w14:paraId="516A979C" w14:textId="0303244F" w:rsidR="002C5E64" w:rsidRDefault="00D3595E" w:rsidP="002C5E64">
      <w:r>
        <w:t xml:space="preserve">Pro účel trénování modelu upraví YOLO algoritmus všechny snímky z datasetu na stejné rozlišení. </w:t>
      </w:r>
      <w:r w:rsidR="00201DBF">
        <w:t xml:space="preserve">Toto rozlišení lze pro jednotlivé modely nastavit pomocí hyperparametru </w:t>
      </w:r>
      <w:r w:rsidR="00201DBF" w:rsidRPr="00AD1B2E">
        <w:rPr>
          <w:i/>
          <w:iCs/>
        </w:rPr>
        <w:t>imgsz</w:t>
      </w:r>
      <w:r w:rsidR="00201DBF" w:rsidRPr="00201DBF">
        <w:t>,</w:t>
      </w:r>
      <w:r w:rsidR="00201DBF">
        <w:t xml:space="preserve"> a obvykle se nastavuje na hodnoty násobků 32, v tomto případě byly testovány hodnoty </w:t>
      </w:r>
      <m:oMath>
        <m:r>
          <w:rPr>
            <w:rFonts w:ascii="Cambria Math" w:hAnsi="Cambria Math"/>
          </w:rPr>
          <m:t>{320; 640; 960}</m:t>
        </m:r>
      </m:oMath>
      <w:r w:rsidR="00201DBF">
        <w:t xml:space="preserve">, které udávají velikost snímku v px v obou rozměrech. Např hodnota 320 </w:t>
      </w:r>
      <w:r w:rsidR="00201DBF">
        <w:lastRenderedPageBreak/>
        <w:t xml:space="preserve">tedy značí, že obrazy budou převedeny na rozlišení 320 </w:t>
      </w:r>
      <w:r w:rsidR="00201DBF" w:rsidRPr="00CC0115">
        <w:t>×</w:t>
      </w:r>
      <w:r w:rsidR="00201DBF">
        <w:t> 320</w:t>
      </w:r>
      <w:r w:rsidR="00D22A32">
        <w:t> </w:t>
      </w:r>
      <w:r w:rsidR="00201DBF">
        <w:t>px. Při nastavení vyšší hodnoty rozlišení zachytí model jemnější detaily snímku a dochází k vyšší přesnosti detekce. S vyšším rozlišení ale výrazně stoupá paměťová náročnost tréninku. Při testování různých velikostí obrázk</w:t>
      </w:r>
      <w:r w:rsidR="00E32A12">
        <w:t>ů</w:t>
      </w:r>
      <w:r w:rsidR="00201DBF">
        <w:t xml:space="preserve"> dosáhl nejlepších výsledků model</w:t>
      </w:r>
      <w:r w:rsidR="00E32A12">
        <w:t xml:space="preserve"> s nastavením </w:t>
      </w:r>
      <w:r w:rsidR="00E32A12">
        <w:rPr>
          <w:i/>
          <w:iCs/>
        </w:rPr>
        <w:t>imgsz</w:t>
      </w:r>
      <w:r w:rsidR="00E32A12">
        <w:t xml:space="preserve"> rovnému 640</w:t>
      </w:r>
      <w:r w:rsidR="00D22A32">
        <w:t xml:space="preserve"> (</w:t>
      </w:r>
      <w:r w:rsidR="00D22A32">
        <w:fldChar w:fldCharType="begin"/>
      </w:r>
      <w:r w:rsidR="00D22A32">
        <w:instrText xml:space="preserve"> REF _Ref198739967 \h </w:instrText>
      </w:r>
      <w:r w:rsidR="00D22A32">
        <w:fldChar w:fldCharType="separate"/>
      </w:r>
      <w:r w:rsidR="00C409DD" w:rsidRPr="00232CB4">
        <w:rPr>
          <w:b/>
        </w:rPr>
        <w:t xml:space="preserve">Obr. </w:t>
      </w:r>
      <w:r w:rsidR="00C409DD">
        <w:rPr>
          <w:b/>
          <w:bCs/>
          <w:noProof/>
        </w:rPr>
        <w:t>3</w:t>
      </w:r>
      <w:r w:rsidR="00C409DD">
        <w:rPr>
          <w:b/>
          <w:bCs/>
        </w:rPr>
        <w:t>.</w:t>
      </w:r>
      <w:r w:rsidR="00C409DD">
        <w:rPr>
          <w:b/>
          <w:bCs/>
          <w:noProof/>
        </w:rPr>
        <w:t>6</w:t>
      </w:r>
      <w:r w:rsidR="00D22A32">
        <w:fldChar w:fldCharType="end"/>
      </w:r>
      <w:r w:rsidR="00D22A32" w:rsidRPr="00232CB4">
        <w:rPr>
          <w:b/>
          <w:bCs/>
        </w:rPr>
        <w:t>c</w:t>
      </w:r>
      <w:r w:rsidR="00D22A32">
        <w:t>)</w:t>
      </w:r>
      <w:r w:rsidR="00E32A12">
        <w:t xml:space="preserve">. Tento výsledek se neshoduje s předpokladem, že vyšší rozlišení vstupujících trénovacích dat zajišťuje vyšší přesnost modelu. Důvodem výsledku může být fakt, že YOLO modely jsou předtrénovány na výchozí hodnotě rozlišení, kterou je velikost 640 </w:t>
      </w:r>
      <w:r w:rsidR="00E32A12" w:rsidRPr="00CC0115">
        <w:t>×</w:t>
      </w:r>
      <w:r w:rsidR="00E32A12">
        <w:t xml:space="preserve"> 640 px. Zároveň část snímků v datasetu sama nedisponuje ani rozlišení</w:t>
      </w:r>
      <w:r w:rsidR="00F675F6">
        <w:t>m</w:t>
      </w:r>
      <w:r w:rsidR="00E32A12">
        <w:t xml:space="preserve"> 960 </w:t>
      </w:r>
      <w:r w:rsidR="00E32A12" w:rsidRPr="00CC0115">
        <w:t>×</w:t>
      </w:r>
      <w:r w:rsidR="00E32A12">
        <w:t xml:space="preserve"> 960 px a pře</w:t>
      </w:r>
      <w:r w:rsidR="00F675F6">
        <w:t>d</w:t>
      </w:r>
      <w:r w:rsidR="00E32A12">
        <w:t xml:space="preserve"> tréninkem musí být uměle nadvzorkovány.</w:t>
      </w:r>
    </w:p>
    <w:p w14:paraId="653033B9" w14:textId="77777777" w:rsidR="001842B5" w:rsidRDefault="001842B5">
      <w:pPr>
        <w:pStyle w:val="Nzev"/>
        <w:spacing w:after="0"/>
        <w:pPrChange w:id="727" w:author="Ingr Jiri" w:date="2025-06-02T16:58:00Z" w16du:dateUtc="2025-06-02T14:58:00Z">
          <w:pPr>
            <w:pStyle w:val="Nadpis4"/>
          </w:pPr>
        </w:pPrChange>
      </w:pPr>
      <w:r>
        <w:t>Testování hyperparametru scale</w:t>
      </w:r>
    </w:p>
    <w:p w14:paraId="4A4D5513" w14:textId="614A778D" w:rsidR="00C30930" w:rsidRDefault="001842B5" w:rsidP="002C5E64">
      <w:r>
        <w:t>Pro ukázku vlivu augmentačních technik na výsledky modelu byl vybrán hyperparametr scale</w:t>
      </w:r>
      <w:r w:rsidR="00A7558D">
        <w:t xml:space="preserve">. </w:t>
      </w:r>
      <w:r w:rsidR="00C30930">
        <w:t>Tento parametr simuluje změnu vzdálenosti objektů od kamery t</w:t>
      </w:r>
      <w:r w:rsidR="00D654CE">
        <w:t>ak</w:t>
      </w:r>
      <w:r w:rsidR="00C30930">
        <w:t>, že snímek přiblíží či oddálí</w:t>
      </w:r>
      <w:r w:rsidR="00875F96">
        <w:t xml:space="preserve">, </w:t>
      </w:r>
      <w:r w:rsidR="00D654CE">
        <w:t>přičemž velikosti bounding boxů jsou úměrně přepočteny</w:t>
      </w:r>
      <w:r w:rsidR="00C30930">
        <w:t>. Například při nastavení scale n</w:t>
      </w:r>
      <w:r w:rsidR="00C834D1">
        <w:t>a</w:t>
      </w:r>
      <w:r w:rsidR="00C30930">
        <w:t xml:space="preserve"> hodnotu 0,5 je</w:t>
      </w:r>
      <w:r w:rsidR="00C30930" w:rsidRPr="00C30930">
        <w:t xml:space="preserve"> </w:t>
      </w:r>
      <w:r w:rsidR="00C30930">
        <w:t xml:space="preserve">měřítko každého vzorku před průchodem skrze CNN vynásobeno náhodně vybranou hodnotou v rozmezí </w:t>
      </w:r>
      <m:oMath>
        <m:d>
          <m:dPr>
            <m:begChr m:val="〈"/>
            <m:endChr m:val="〉"/>
            <m:ctrlPr>
              <w:rPr>
                <w:rFonts w:ascii="Cambria Math" w:hAnsi="Cambria Math"/>
                <w:i/>
              </w:rPr>
            </m:ctrlPr>
          </m:dPr>
          <m:e>
            <m:r>
              <w:rPr>
                <w:rFonts w:ascii="Cambria Math" w:hAnsi="Cambria Math"/>
              </w:rPr>
              <m:t>0,5;1,5</m:t>
            </m:r>
          </m:e>
        </m:d>
      </m:oMath>
      <w:r w:rsidR="00C30930">
        <w:t>.</w:t>
      </w:r>
      <w:r w:rsidR="00DD3566">
        <w:t xml:space="preserve"> </w:t>
      </w:r>
      <w:r w:rsidR="00875F96" w:rsidRPr="00875F96">
        <w:t>Rozměry snímku nastavené parametrem imgsz přitom zůstávají zachovány</w:t>
      </w:r>
      <w:r w:rsidR="00875F96">
        <w:t>, takže au</w:t>
      </w:r>
      <w:r w:rsidR="00DD3566">
        <w:t>gmentovaný obraz je buď ořezán nebo doplněn monochromatickým pozadím v závislosti na velikosti násobícího faktoru</w:t>
      </w:r>
      <w:r w:rsidR="00875F96">
        <w:t xml:space="preserve"> </w:t>
      </w:r>
      <w:r w:rsidR="002A5A3C">
        <w:fldChar w:fldCharType="begin"/>
      </w:r>
      <w:r w:rsidR="0044284B">
        <w:instrText xml:space="preserve"> ADDIN EN.CITE &lt;EndNote&gt;&lt;Cite&gt;&lt;Author&gt;Ultralytics&lt;/Author&gt;&lt;Year&gt;2025&lt;/Year&gt;&lt;RecNum&gt;39&lt;/RecNum&gt;&lt;DisplayText&gt;[35, 36]&lt;/DisplayText&gt;&lt;record&gt;&lt;rec-number&gt;39&lt;/rec-number&gt;&lt;foreign-keys&gt;&lt;key app="EN" db-id="epv0etvs2pfr99e5xxpv5027xe05stzr22vd" timestamp="1747841228"&gt;39&lt;/key&gt;&lt;/foreign-keys&gt;&lt;ref-type name="Web Page"&gt;12&lt;/ref-type&gt;&lt;contributors&gt;&lt;authors&gt;&lt;author&gt;Ultralytics&lt;/author&gt;&lt;/authors&gt;&lt;/contributors&gt;&lt;titles&gt;&lt;title&gt;Data Augmentation using Ultralytics YOLO&lt;/title&gt;&lt;/titles&gt;&lt;volume&gt;2025&lt;/volume&gt;&lt;number&gt;&lt;style face="normal" font="default" charset="238" size="100%"&gt;21. 5.&lt;/style&gt;&lt;/number&gt;&lt;dates&gt;&lt;year&gt;2025&lt;/year&gt;&lt;/dates&gt;&lt;publisher&gt;Ultralytics&lt;/publisher&gt;&lt;urls&gt;&lt;related-urls&gt;&lt;url&gt;https://docs.ultralytics.com/guides/yolo-data-augmentation/&lt;/url&gt;&lt;/related-urls&gt;&lt;/urls&gt;&lt;/record&gt;&lt;/Cite&gt;&lt;Cite&gt;&lt;Author&gt;Ultralytics&lt;/Author&gt;&lt;Year&gt;2025&lt;/Year&gt;&lt;RecNum&gt;40&lt;/RecNum&gt;&lt;record&gt;&lt;rec-number&gt;40&lt;/rec-number&gt;&lt;foreign-keys&gt;&lt;key app="EN" db-id="epv0etvs2pfr99e5xxpv5027xe05stzr22vd" timestamp="1747841521"&gt;40&lt;/key&gt;&lt;/foreign-keys&gt;&lt;ref-type name="Web Page"&gt;12&lt;/ref-type&gt;&lt;contributors&gt;&lt;authors&gt;&lt;author&gt;&lt;style face="normal" font="default" charset="238" size="100%"&gt;Ultralytics&lt;/style&gt;&lt;/author&gt;&lt;/authors&gt;&lt;/contributors&gt;&lt;titles&gt;&lt;title&gt;Configuration&lt;/title&gt;&lt;/titles&gt;&lt;volume&gt;&lt;style face="normal" font="default" charset="238" size="100%"&gt;2025&lt;/style&gt;&lt;/volume&gt;&lt;number&gt;&lt;style face="normal" font="default" charset="238" size="100%"&gt;21. 5.&lt;/style&gt;&lt;/number&gt;&lt;dates&gt;&lt;year&gt;&lt;style face="normal" font="default" charset="238" size="100%"&gt;2025&lt;/style&gt;&lt;/year&gt;&lt;/dates&gt;&lt;publisher&gt;&lt;style face="normal" font="default" charset="238" size="100%"&gt;Ultralytics&lt;/style&gt;&lt;/publisher&gt;&lt;urls&gt;&lt;related-urls&gt;&lt;url&gt;https://docs.ultralytics.com/usage/cfg/&lt;/url&gt;&lt;/related-urls&gt;&lt;/urls&gt;&lt;/record&gt;&lt;/Cite&gt;&lt;/EndNote&gt;</w:instrText>
      </w:r>
      <w:r w:rsidR="002A5A3C">
        <w:fldChar w:fldCharType="separate"/>
      </w:r>
      <w:r w:rsidR="0044284B">
        <w:rPr>
          <w:noProof/>
        </w:rPr>
        <w:t>[35, 36]</w:t>
      </w:r>
      <w:r w:rsidR="002A5A3C">
        <w:fldChar w:fldCharType="end"/>
      </w:r>
      <w:r w:rsidR="00DD3566">
        <w:t xml:space="preserve">. </w:t>
      </w:r>
      <w:r w:rsidR="00875F96">
        <w:t>V rámci</w:t>
      </w:r>
      <w:r w:rsidR="00DD3566">
        <w:t xml:space="preserve"> testování byl</w:t>
      </w:r>
      <w:r w:rsidR="009A6DA1">
        <w:t>a</w:t>
      </w:r>
      <w:r w:rsidR="00DD3566">
        <w:t xml:space="preserve"> pokryta celá </w:t>
      </w:r>
      <w:r w:rsidR="00875F96">
        <w:t xml:space="preserve">povolená </w:t>
      </w:r>
      <w:r w:rsidR="00DD3566">
        <w:t>škála hyperparametru scale, který je v</w:t>
      </w:r>
      <w:r w:rsidR="00C30930">
        <w:t xml:space="preserve"> YOLOv11 </w:t>
      </w:r>
      <w:r w:rsidR="00DD3566">
        <w:t xml:space="preserve">definován pro hodnoty </w:t>
      </w:r>
      <w:r w:rsidR="00C30930">
        <w:t xml:space="preserve">v intervalu </w:t>
      </w:r>
      <m:oMath>
        <m:d>
          <m:dPr>
            <m:begChr m:val="〈"/>
            <m:endChr m:val="〉"/>
            <m:ctrlPr>
              <w:rPr>
                <w:rFonts w:ascii="Cambria Math" w:hAnsi="Cambria Math"/>
                <w:i/>
              </w:rPr>
            </m:ctrlPr>
          </m:dPr>
          <m:e>
            <m:r>
              <w:rPr>
                <w:rFonts w:ascii="Cambria Math" w:hAnsi="Cambria Math"/>
              </w:rPr>
              <m:t>0;1</m:t>
            </m:r>
          </m:e>
        </m:d>
      </m:oMath>
      <w:r w:rsidR="00875F96">
        <w:t>. K</w:t>
      </w:r>
      <w:r w:rsidR="00DD3566">
        <w:t xml:space="preserve">onkrétně byly zkoušeny hodnoty </w:t>
      </w:r>
      <m:oMath>
        <m:r>
          <w:rPr>
            <w:rFonts w:ascii="Cambria Math" w:hAnsi="Cambria Math"/>
          </w:rPr>
          <m:t>{0,00; 0,25; 0,50; 0,75; 1,00}</m:t>
        </m:r>
      </m:oMath>
      <w:r w:rsidR="00DD3566">
        <w:t xml:space="preserve"> </w:t>
      </w:r>
      <w:r w:rsidR="00C176CB">
        <w:t>(</w:t>
      </w:r>
      <w:r w:rsidR="00DD3566">
        <w:t>viz</w:t>
      </w:r>
      <w:r w:rsidR="00C176CB">
        <w:t xml:space="preserve"> </w:t>
      </w:r>
      <w:r w:rsidR="00C176CB">
        <w:fldChar w:fldCharType="begin"/>
      </w:r>
      <w:r w:rsidR="00C176CB">
        <w:instrText xml:space="preserve"> REF _Ref198739967 \h </w:instrText>
      </w:r>
      <w:r w:rsidR="00C176CB">
        <w:fldChar w:fldCharType="separate"/>
      </w:r>
      <w:r w:rsidR="00C409DD" w:rsidRPr="00232CB4">
        <w:rPr>
          <w:b/>
        </w:rPr>
        <w:t xml:space="preserve">Obr. </w:t>
      </w:r>
      <w:r w:rsidR="00C409DD">
        <w:rPr>
          <w:b/>
          <w:bCs/>
          <w:noProof/>
        </w:rPr>
        <w:t>3</w:t>
      </w:r>
      <w:r w:rsidR="00C409DD">
        <w:rPr>
          <w:b/>
          <w:bCs/>
        </w:rPr>
        <w:t>.</w:t>
      </w:r>
      <w:r w:rsidR="00C409DD">
        <w:rPr>
          <w:b/>
          <w:bCs/>
          <w:noProof/>
        </w:rPr>
        <w:t>6</w:t>
      </w:r>
      <w:r w:rsidR="00C176CB">
        <w:fldChar w:fldCharType="end"/>
      </w:r>
      <w:r w:rsidR="00C176CB" w:rsidRPr="00232CB4">
        <w:rPr>
          <w:b/>
          <w:bCs/>
        </w:rPr>
        <w:t>d</w:t>
      </w:r>
      <w:r w:rsidR="00DD3566">
        <w:t xml:space="preserve">). Nejlepších výsledků dosáhl model s použitou hodnotou scale ronvou </w:t>
      </w:r>
      <w:r w:rsidR="002517EB">
        <w:t>0,75.</w:t>
      </w:r>
    </w:p>
    <w:p w14:paraId="7443092E" w14:textId="2751C4AE" w:rsidR="002778C8" w:rsidRDefault="002778C8">
      <w:pPr>
        <w:pStyle w:val="Nzev"/>
        <w:spacing w:after="0"/>
        <w:pPrChange w:id="728" w:author="Ingr Jiri" w:date="2025-06-02T16:58:00Z" w16du:dateUtc="2025-06-02T14:58:00Z">
          <w:pPr>
            <w:pStyle w:val="Nadpis4"/>
          </w:pPr>
        </w:pPrChange>
      </w:pPr>
      <w:r>
        <w:t>Testování hodnoty momentum</w:t>
      </w:r>
    </w:p>
    <w:p w14:paraId="01A85750" w14:textId="06BDB9D8" w:rsidR="00041B19" w:rsidRDefault="00BE3528" w:rsidP="002778C8">
      <w:pPr>
        <w:rPr>
          <w:ins w:id="729" w:author="Ingr Jiri" w:date="2025-06-02T16:58:00Z" w16du:dateUtc="2025-06-02T14:58:00Z"/>
        </w:rPr>
      </w:pPr>
      <w:r>
        <w:t>Optimalizace vah modelu při zpětné propagaci je závislá na několika nastavitelných hyperparametrech. Jedním z nich je hodnota mometum, která se při použ</w:t>
      </w:r>
      <w:r w:rsidR="00DD3B15">
        <w:t>i</w:t>
      </w:r>
      <w:r>
        <w:t xml:space="preserve">tí optimalizačního algoritmu AdamW vyskytuje v rovnici </w:t>
      </w:r>
      <w:ins w:id="730" w:author="Ingr Jiri" w:date="2025-06-02T16:42:00Z" w16du:dateUtc="2025-06-02T14:42:00Z">
        <w:r w:rsidR="00E4193D">
          <w:t>(</w:t>
        </w:r>
      </w:ins>
      <w:ins w:id="731" w:author="Ingr Jiri" w:date="2025-06-02T16:43:00Z" w16du:dateUtc="2025-06-02T14:43:00Z">
        <w:r w:rsidR="00E4193D">
          <w:fldChar w:fldCharType="begin"/>
        </w:r>
        <w:r w:rsidR="00E4193D">
          <w:instrText xml:space="preserve"> REF rovnice_3_1 \h </w:instrText>
        </w:r>
      </w:ins>
      <w:ins w:id="732" w:author="Ingr Jiri" w:date="2025-06-02T16:43:00Z" w16du:dateUtc="2025-06-02T14:43:00Z">
        <w:r w:rsidR="00E4193D">
          <w:fldChar w:fldCharType="separate"/>
        </w:r>
        <w:r w:rsidR="00E4193D">
          <w:t>3.1</w:t>
        </w:r>
        <w:r w:rsidR="00E4193D">
          <w:fldChar w:fldCharType="end"/>
        </w:r>
      </w:ins>
      <w:del w:id="733" w:author="Ingr Jiri" w:date="2025-06-02T16:42:00Z" w16du:dateUtc="2025-06-02T14:42:00Z">
        <w:r w:rsidDel="00E4193D">
          <w:delText>3.1</w:delText>
        </w:r>
      </w:del>
      <w:ins w:id="734" w:author="Ingr Jiri" w:date="2025-06-02T16:42:00Z" w16du:dateUtc="2025-06-02T14:42:00Z">
        <w:r w:rsidR="00E4193D">
          <w:t>)</w:t>
        </w:r>
      </w:ins>
      <w:r>
        <w:t xml:space="preserve"> jako koeficient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w:t>
      </w:r>
      <w:r w:rsidR="00483ED1">
        <w:fldChar w:fldCharType="begin"/>
      </w:r>
      <w:r w:rsidR="0044284B">
        <w:instrText xml:space="preserve"> ADDIN EN.CITE &lt;EndNote&gt;&lt;Cite&gt;&lt;Author&gt;Loshchilov&lt;/Author&gt;&lt;Year&gt;2019&lt;/Year&gt;&lt;RecNum&gt;37&lt;/RecNum&gt;&lt;DisplayText&gt;[37]&lt;/DisplayText&gt;&lt;record&gt;&lt;rec-number&gt;37&lt;/rec-number&gt;&lt;foreign-keys&gt;&lt;key app="EN" db-id="epv0etvs2pfr99e5xxpv5027xe05stzr22vd" timestamp="1746109606"&gt;37&lt;/key&gt;&lt;/foreign-keys&gt;&lt;ref-type name="Conference Paper"&gt;47&lt;/ref-type&gt;&lt;contributors&gt;&lt;authors&gt;&lt;author&gt;&lt;style face="normal" font="default" size="100%"&gt;Loshchilov&lt;/style&gt;&lt;style face="normal" font="default" charset="238" size="100%"&gt;, Ilya&lt;/style&gt;&lt;/author&gt;&lt;author&gt;&lt;style face="normal" font="default" size="100%"&gt;Hutter&lt;/style&gt;&lt;style face="normal" font="default" charset="238" size="100%"&gt;, Frank&lt;/style&gt;&lt;/author&gt;&lt;/authors&gt;&lt;/contributors&gt;&lt;titles&gt;&lt;title&gt;DECOUPLED WEIGHT DECAY REGULARIZATION&lt;/title&gt;&lt;secondary-title&gt;7th International Conference on Learning Representations&lt;/secondary-title&gt;&lt;/titles&gt;&lt;dates&gt;&lt;year&gt;&lt;style face="normal" font="default" charset="238" size="100%"&gt;2019&lt;/style&gt;&lt;/year&gt;&lt;/dates&gt;&lt;pub-location&gt;New Orleans&lt;/pub-location&gt;&lt;urls&gt;&lt;/urls&gt;&lt;/record&gt;&lt;/Cite&gt;&lt;/EndNote&gt;</w:instrText>
      </w:r>
      <w:r w:rsidR="00483ED1">
        <w:fldChar w:fldCharType="separate"/>
      </w:r>
      <w:r w:rsidR="0044284B">
        <w:rPr>
          <w:noProof/>
        </w:rPr>
        <w:t>[37]</w:t>
      </w:r>
      <w:r w:rsidR="00483ED1">
        <w:fldChar w:fldCharType="end"/>
      </w:r>
      <w:r>
        <w:t xml:space="preserve">. </w:t>
      </w:r>
      <w:r w:rsidR="00624573">
        <w:t>Jedná se tedy o váhový koeficient měnící vliv předchozích gradientů ztrátové funkce na nově vypočítané váhy. YOLO modely nastavují momentum na výchozí hodnotu 0,937, z čehož vyplívá, že vliv předchozích grafientů ztrátové funkce na nově vypočítaný není ani desetinový. Testované hodnoty se pohybovaly v rozmezí od 0,87 do 0,99 (</w:t>
      </w:r>
      <w:r w:rsidR="004F718A">
        <w:fldChar w:fldCharType="begin"/>
      </w:r>
      <w:r w:rsidR="004F718A">
        <w:instrText xml:space="preserve"> REF _Ref198739967 \h </w:instrText>
      </w:r>
      <w:r w:rsidR="004F718A">
        <w:fldChar w:fldCharType="separate"/>
      </w:r>
      <w:r w:rsidR="00C409DD" w:rsidRPr="00232CB4">
        <w:rPr>
          <w:b/>
        </w:rPr>
        <w:t xml:space="preserve">Obr. </w:t>
      </w:r>
      <w:r w:rsidR="00C409DD">
        <w:rPr>
          <w:b/>
          <w:bCs/>
          <w:noProof/>
        </w:rPr>
        <w:t>3</w:t>
      </w:r>
      <w:r w:rsidR="00C409DD">
        <w:rPr>
          <w:b/>
          <w:bCs/>
        </w:rPr>
        <w:t>.</w:t>
      </w:r>
      <w:r w:rsidR="00C409DD">
        <w:rPr>
          <w:b/>
          <w:bCs/>
          <w:noProof/>
        </w:rPr>
        <w:t>6</w:t>
      </w:r>
      <w:r w:rsidR="004F718A">
        <w:fldChar w:fldCharType="end"/>
      </w:r>
      <w:r w:rsidR="004F718A" w:rsidRPr="00232CB4">
        <w:rPr>
          <w:b/>
          <w:bCs/>
        </w:rPr>
        <w:t>e</w:t>
      </w:r>
      <w:r w:rsidR="00624573">
        <w:t xml:space="preserve">). </w:t>
      </w:r>
      <w:r w:rsidR="00C3166E">
        <w:t xml:space="preserve">Nejvyšší hodnoty </w:t>
      </w:r>
      <m:oMath>
        <m:r>
          <w:rPr>
            <w:rFonts w:ascii="Cambria Math" w:hAnsi="Cambria Math"/>
          </w:rPr>
          <m:t>mAP@</m:t>
        </m:r>
        <m:d>
          <m:dPr>
            <m:begChr m:val="["/>
            <m:endChr m:val="]"/>
            <m:ctrlPr>
              <w:rPr>
                <w:rFonts w:ascii="Cambria Math" w:hAnsi="Cambria Math"/>
                <w:i/>
              </w:rPr>
            </m:ctrlPr>
          </m:dPr>
          <m:e>
            <m:r>
              <w:rPr>
                <w:rFonts w:ascii="Cambria Math" w:hAnsi="Cambria Math"/>
              </w:rPr>
              <m:t>50:95</m:t>
            </m:r>
          </m:e>
        </m:d>
      </m:oMath>
      <w:r w:rsidR="00C3166E">
        <w:t xml:space="preserve"> bylo dosaženo při momentum rovném 0,99, v případě metriky </w:t>
      </w:r>
      <m:oMath>
        <m:r>
          <w:rPr>
            <w:rFonts w:ascii="Cambria Math" w:hAnsi="Cambria Math"/>
          </w:rPr>
          <m:t>mAP@50</m:t>
        </m:r>
      </m:oMath>
      <w:r w:rsidR="00C3166E">
        <w:t xml:space="preserve"> měl nejpřesnější detekční schopnosti model s momentum 0,97.</w:t>
      </w:r>
    </w:p>
    <w:p w14:paraId="7E4DB8F6" w14:textId="48E70E6F" w:rsidR="00BE3528" w:rsidRDefault="00041B19">
      <w:pPr>
        <w:spacing w:after="0" w:line="240" w:lineRule="auto"/>
        <w:jc w:val="left"/>
        <w:pPrChange w:id="735" w:author="Ingr Jiri" w:date="2025-06-02T16:58:00Z" w16du:dateUtc="2025-06-02T14:58:00Z">
          <w:pPr/>
        </w:pPrChange>
      </w:pPr>
      <w:ins w:id="736" w:author="Ingr Jiri" w:date="2025-06-02T16:58:00Z" w16du:dateUtc="2025-06-02T14:58:00Z">
        <w:r>
          <w:br w:type="page"/>
        </w:r>
      </w:ins>
    </w:p>
    <w:p w14:paraId="652A885B" w14:textId="5E8FDAA0" w:rsidR="002778C8" w:rsidRDefault="002778C8">
      <w:pPr>
        <w:pStyle w:val="Nzev"/>
        <w:spacing w:after="0"/>
        <w:pPrChange w:id="737" w:author="Ingr Jiri" w:date="2025-06-02T16:58:00Z" w16du:dateUtc="2025-06-02T14:58:00Z">
          <w:pPr>
            <w:pStyle w:val="Nadpis4"/>
          </w:pPr>
        </w:pPrChange>
      </w:pPr>
      <w:r>
        <w:lastRenderedPageBreak/>
        <w:t>Testování hodnoty weight decay</w:t>
      </w:r>
    </w:p>
    <w:p w14:paraId="6D5E77C5" w14:textId="477C825E" w:rsidR="002778C8" w:rsidRPr="002778C8" w:rsidRDefault="007D335E" w:rsidP="002778C8">
      <w:r>
        <w:t>W</w:t>
      </w:r>
      <w:r w:rsidR="00B61A6D">
        <w:t xml:space="preserve">eight decay </w:t>
      </w:r>
      <w:r>
        <w:t xml:space="preserve">slouží jako hyperparametr při použití optimalizátoru AdamW. Vyskytuje se v posledním členu rovnice </w:t>
      </w:r>
      <w:ins w:id="738" w:author="Ingr Jiri" w:date="2025-06-02T16:40:00Z" w16du:dateUtc="2025-06-02T14:40:00Z">
        <w:r w:rsidR="00E4193D">
          <w:t>(</w:t>
        </w:r>
        <w:r w:rsidR="00E4193D">
          <w:fldChar w:fldCharType="begin"/>
        </w:r>
        <w:r w:rsidR="00E4193D">
          <w:instrText xml:space="preserve"> REF rovnice_3_5 \h </w:instrText>
        </w:r>
      </w:ins>
      <w:ins w:id="739" w:author="Ingr Jiri" w:date="2025-06-02T16:40:00Z" w16du:dateUtc="2025-06-02T14:40:00Z">
        <w:r w:rsidR="00E4193D">
          <w:fldChar w:fldCharType="separate"/>
        </w:r>
        <w:r w:rsidR="00E4193D">
          <w:t>3.5</w:t>
        </w:r>
        <w:r w:rsidR="00E4193D">
          <w:fldChar w:fldCharType="end"/>
        </w:r>
      </w:ins>
      <w:del w:id="740" w:author="Ingr Jiri" w:date="2025-06-02T16:40:00Z" w16du:dateUtc="2025-06-02T14:40:00Z">
        <w:r w:rsidDel="00E4193D">
          <w:delText>3.5</w:delText>
        </w:r>
      </w:del>
      <w:ins w:id="741" w:author="Ingr Jiri" w:date="2025-06-02T16:40:00Z" w16du:dateUtc="2025-06-02T14:40:00Z">
        <w:r w:rsidR="00E4193D">
          <w:t>)</w:t>
        </w:r>
      </w:ins>
      <w:r>
        <w:t xml:space="preserve"> pro optimalizaci nově vypočítaných vah jako parametr </w:t>
      </w:r>
      <m:oMath>
        <m:r>
          <w:rPr>
            <w:rFonts w:ascii="Cambria Math" w:hAnsi="Cambria Math"/>
          </w:rPr>
          <m:t>λ</m:t>
        </m:r>
      </m:oMath>
      <w:r>
        <w:t xml:space="preserve">. Jeho úlohou je </w:t>
      </w:r>
      <w:r w:rsidR="00B61A6D">
        <w:t>penaliz</w:t>
      </w:r>
      <w:r>
        <w:t>ace</w:t>
      </w:r>
      <w:r w:rsidR="00B61A6D">
        <w:t xml:space="preserve"> příliš vysok</w:t>
      </w:r>
      <w:r>
        <w:t>ých</w:t>
      </w:r>
      <w:r w:rsidR="00B61A6D">
        <w:t xml:space="preserve"> v</w:t>
      </w:r>
      <w:r>
        <w:t>a</w:t>
      </w:r>
      <w:r w:rsidR="00B61A6D">
        <w:t>h modelu, čímž se předchází přeučení.</w:t>
      </w:r>
      <w:r>
        <w:t xml:space="preserve"> </w:t>
      </w:r>
      <w:r w:rsidR="00563E42">
        <w:t xml:space="preserve">Výchozí hodnota tohoto hyperparametru je rovna 0,0005. </w:t>
      </w:r>
      <w:r>
        <w:t>V podobných velikostech se pohybovaly také testované hodnoty (od</w:t>
      </w:r>
      <w:r w:rsidR="004F718A">
        <w:t xml:space="preserve">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do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 Podle výsledků modelů (</w:t>
      </w:r>
      <w:r w:rsidR="004F718A">
        <w:fldChar w:fldCharType="begin"/>
      </w:r>
      <w:r w:rsidR="004F718A">
        <w:instrText xml:space="preserve"> REF _Ref198739967 \h </w:instrText>
      </w:r>
      <w:r w:rsidR="004F718A">
        <w:fldChar w:fldCharType="separate"/>
      </w:r>
      <w:r w:rsidR="00C409DD" w:rsidRPr="00232CB4">
        <w:rPr>
          <w:b/>
        </w:rPr>
        <w:t xml:space="preserve">Obr. </w:t>
      </w:r>
      <w:r w:rsidR="00C409DD">
        <w:rPr>
          <w:b/>
          <w:bCs/>
          <w:noProof/>
        </w:rPr>
        <w:t>3</w:t>
      </w:r>
      <w:r w:rsidR="00C409DD">
        <w:rPr>
          <w:b/>
          <w:bCs/>
        </w:rPr>
        <w:t>.</w:t>
      </w:r>
      <w:r w:rsidR="00C409DD">
        <w:rPr>
          <w:b/>
          <w:bCs/>
          <w:noProof/>
        </w:rPr>
        <w:t>6</w:t>
      </w:r>
      <w:r w:rsidR="004F718A">
        <w:fldChar w:fldCharType="end"/>
      </w:r>
      <w:r w:rsidR="004F718A" w:rsidRPr="00232CB4">
        <w:rPr>
          <w:b/>
          <w:bCs/>
        </w:rPr>
        <w:t>f</w:t>
      </w:r>
      <w:r>
        <w:t>) ani několikanásobné změny parametru weight decay nemají výrazný vliv na přesnosti detekce</w:t>
      </w:r>
      <w:r w:rsidR="00115C61">
        <w:t xml:space="preserve">. Za nejvhodnější hodnotu tohoto hyperparametru pro použitý dataset se zdá být </w:t>
      </w:r>
      <w:r w:rsidR="004F718A">
        <w:t>0,0003</w:t>
      </w:r>
      <w:r w:rsidR="00115C61">
        <w:t xml:space="preserve">, která dosáhla nejlepší metriky </w:t>
      </w:r>
      <m:oMath>
        <m:r>
          <w:rPr>
            <w:rFonts w:ascii="Cambria Math" w:hAnsi="Cambria Math"/>
          </w:rPr>
          <m:t>mAP@[50:95]</m:t>
        </m:r>
      </m:oMath>
      <w:r w:rsidR="00115C61">
        <w:t xml:space="preserve"> a nevedla si špatně ani v případě </w:t>
      </w:r>
      <m:oMath>
        <m:r>
          <w:rPr>
            <w:rFonts w:ascii="Cambria Math" w:hAnsi="Cambria Math"/>
          </w:rPr>
          <m:t>mAP@50</m:t>
        </m:r>
      </m:oMath>
      <w:r w:rsidR="00115C61">
        <w:t>.</w:t>
      </w:r>
    </w:p>
    <w:p w14:paraId="134C2C77" w14:textId="2EE5C008" w:rsidR="00827436" w:rsidRDefault="004468A7" w:rsidP="00232CB4">
      <w:pPr>
        <w:keepNext/>
        <w:spacing w:after="0"/>
      </w:pPr>
      <w:r>
        <w:rPr>
          <w:noProof/>
        </w:rPr>
        <w:lastRenderedPageBreak/>
        <w:drawing>
          <wp:inline distT="0" distB="0" distL="0" distR="0" wp14:anchorId="264C40F7" wp14:editId="2828A5B6">
            <wp:extent cx="5759450" cy="6834505"/>
            <wp:effectExtent l="0" t="0" r="0" b="4445"/>
            <wp:docPr id="832390240" name="Obrázek 13" descr="Obsah obrázku text, snímek obrazovky, diagram,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90240" name="Obrázek 13" descr="Obsah obrázku text, snímek obrazovky, diagram, číslo&#10;&#10;Obsah vygenerovaný umělou inteligencí může být nesprávný."/>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6834505"/>
                    </a:xfrm>
                    <a:prstGeom prst="rect">
                      <a:avLst/>
                    </a:prstGeom>
                    <a:noFill/>
                    <a:ln>
                      <a:noFill/>
                    </a:ln>
                  </pic:spPr>
                </pic:pic>
              </a:graphicData>
            </a:graphic>
          </wp:inline>
        </w:drawing>
      </w:r>
    </w:p>
    <w:p w14:paraId="66F8B2CE" w14:textId="7DD1CC59" w:rsidR="007172E6" w:rsidRDefault="00827436" w:rsidP="00232CB4">
      <w:pPr>
        <w:pStyle w:val="Titulek"/>
        <w:spacing w:before="0"/>
        <w:sectPr w:rsidR="007172E6" w:rsidSect="00793678">
          <w:headerReference w:type="default" r:id="rId31"/>
          <w:footerReference w:type="default" r:id="rId32"/>
          <w:type w:val="continuous"/>
          <w:pgSz w:w="11906" w:h="16838"/>
          <w:pgMar w:top="1418" w:right="1418" w:bottom="1418" w:left="1418" w:header="709" w:footer="709" w:gutter="0"/>
          <w:cols w:space="708"/>
          <w:formProt w:val="0"/>
          <w:docGrid w:linePitch="360"/>
        </w:sectPr>
      </w:pPr>
      <w:bookmarkStart w:id="742" w:name="_Ref198739967"/>
      <w:r w:rsidRPr="00232CB4">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3</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6</w:t>
      </w:r>
      <w:r w:rsidR="00E360BF">
        <w:rPr>
          <w:b/>
          <w:bCs w:val="0"/>
        </w:rPr>
        <w:fldChar w:fldCharType="end"/>
      </w:r>
      <w:bookmarkEnd w:id="742"/>
      <w:r>
        <w:t xml:space="preserve">: </w:t>
      </w:r>
      <w:r w:rsidRPr="00100ECF">
        <w:t xml:space="preserve">Vliv </w:t>
      </w:r>
      <w:r>
        <w:t xml:space="preserve">testovaných </w:t>
      </w:r>
      <w:r w:rsidRPr="00100ECF">
        <w:t>hyperparametrů na metriky mAP</w:t>
      </w:r>
      <w:r>
        <w:t>@</w:t>
      </w:r>
      <w:r w:rsidRPr="00100ECF">
        <w:t>50 a mAP</w:t>
      </w:r>
      <w:r>
        <w:t>@[</w:t>
      </w:r>
      <w:r w:rsidRPr="00100ECF">
        <w:t>50:95</w:t>
      </w:r>
      <w:r>
        <w:t>]</w:t>
      </w:r>
      <w:r w:rsidRPr="00100ECF">
        <w:t>.</w:t>
      </w:r>
      <w:r>
        <w:t xml:space="preserve"> V každém dílčím grafu je měněn jeden hyperparametr. A – rychlost učení, B – batch size, C – rozlišení snímku, D – scale, E – momentum,  F – weight decay</w:t>
      </w:r>
    </w:p>
    <w:p w14:paraId="1F3121B1" w14:textId="0456F983" w:rsidR="00136BAF" w:rsidRPr="00B61EB1" w:rsidRDefault="00913827" w:rsidP="001431A9">
      <w:pPr>
        <w:keepNext/>
      </w:pPr>
      <w:r>
        <w:br w:type="page"/>
      </w:r>
    </w:p>
    <w:p w14:paraId="5A0C2A6F" w14:textId="7DEBCCEE" w:rsidR="007B691D" w:rsidRPr="007B691D" w:rsidRDefault="00566F26" w:rsidP="00AD1B2E">
      <w:pPr>
        <w:pStyle w:val="Nadpis1"/>
      </w:pPr>
      <w:bookmarkStart w:id="743" w:name="__RefHeading__38_1490133149"/>
      <w:bookmarkStart w:id="744" w:name="_Toc151549804"/>
      <w:bookmarkStart w:id="745" w:name="_Toc198115599"/>
      <w:bookmarkStart w:id="746" w:name="_Toc199797238"/>
      <w:bookmarkEnd w:id="743"/>
      <w:r>
        <w:lastRenderedPageBreak/>
        <w:t>VÝSLEDKY A DISKUSE</w:t>
      </w:r>
      <w:bookmarkEnd w:id="744"/>
      <w:bookmarkEnd w:id="745"/>
      <w:bookmarkEnd w:id="746"/>
    </w:p>
    <w:p w14:paraId="59F7D2C6" w14:textId="5ED8C78A" w:rsidR="0017627C" w:rsidRDefault="0017627C" w:rsidP="00B033A3">
      <w:r>
        <w:t xml:space="preserve">Experimentální část práce se skládá ze </w:t>
      </w:r>
      <w:r w:rsidR="00EA0B0D">
        <w:t>2 hlavních</w:t>
      </w:r>
      <w:r>
        <w:t xml:space="preserve"> částí.</w:t>
      </w:r>
    </w:p>
    <w:p w14:paraId="79400970" w14:textId="6399E53D" w:rsidR="0017627C" w:rsidRPr="0017627C" w:rsidRDefault="0017627C" w:rsidP="0017627C">
      <w:pPr>
        <w:pStyle w:val="Nadpis2"/>
      </w:pPr>
      <w:bookmarkStart w:id="747" w:name="_Toc199797239"/>
      <w:r>
        <w:t>Příprava datasetu</w:t>
      </w:r>
      <w:bookmarkEnd w:id="747"/>
    </w:p>
    <w:p w14:paraId="6FE2A01E" w14:textId="694460B2" w:rsidR="0017627C" w:rsidRDefault="0017627C" w:rsidP="0017627C">
      <w:r>
        <w:t>Pro účel</w:t>
      </w:r>
      <w:r w:rsidR="00FF4849">
        <w:t>y</w:t>
      </w:r>
      <w:r>
        <w:t xml:space="preserve"> této práce, ale </w:t>
      </w:r>
      <w:r w:rsidR="00FF4849">
        <w:t xml:space="preserve">také pro budoucí </w:t>
      </w:r>
      <w:r>
        <w:t>výzkumn</w:t>
      </w:r>
      <w:r w:rsidR="00FF4849">
        <w:t>é</w:t>
      </w:r>
      <w:r>
        <w:t xml:space="preserve"> projekt</w:t>
      </w:r>
      <w:r w:rsidR="00FF4849">
        <w:t>y</w:t>
      </w:r>
      <w:r w:rsidR="00A62792">
        <w:t>,</w:t>
      </w:r>
      <w:r>
        <w:t xml:space="preserve"> byl připraven dataset </w:t>
      </w:r>
      <w:r w:rsidR="00FF4849">
        <w:t>sestavený</w:t>
      </w:r>
      <w:r>
        <w:t xml:space="preserve"> ze snímků hlasivek pacientů</w:t>
      </w:r>
      <w:r w:rsidR="00FF4849">
        <w:t>, kteří</w:t>
      </w:r>
      <w:r>
        <w:t xml:space="preserve"> </w:t>
      </w:r>
      <w:r w:rsidR="00FF4849">
        <w:t>podstoupili</w:t>
      </w:r>
      <w:r>
        <w:t xml:space="preserve"> laryngoskopické vyšetření ve Fakultní nemocnici královské Vinohrady.</w:t>
      </w:r>
    </w:p>
    <w:p w14:paraId="363ED7A7" w14:textId="7E26BCD6" w:rsidR="00512920" w:rsidRDefault="0017627C" w:rsidP="0017627C">
      <w:r>
        <w:t xml:space="preserve"> Dataset </w:t>
      </w:r>
      <w:r w:rsidR="00FF4849">
        <w:t xml:space="preserve">zahrnuje </w:t>
      </w:r>
      <w:r>
        <w:t xml:space="preserve">záznamy </w:t>
      </w:r>
      <w:r w:rsidR="00FF4849">
        <w:t xml:space="preserve">od </w:t>
      </w:r>
      <w:r>
        <w:t xml:space="preserve">20 různých pacientů, </w:t>
      </w:r>
      <w:r w:rsidR="00FF4849">
        <w:t xml:space="preserve">a to </w:t>
      </w:r>
      <w:r>
        <w:t xml:space="preserve">jak zdravých, tak pacientů </w:t>
      </w:r>
      <w:r w:rsidR="00FF4849">
        <w:t xml:space="preserve">s </w:t>
      </w:r>
      <w:r>
        <w:t>blíže nespecifikovaným postižením v oblasti hlasivkového ústrojí. Délky použitých záznamů se značně liší, po rozdělení videí na jednotlivé obrazy obsahovaly</w:t>
      </w:r>
      <w:r w:rsidR="00512920">
        <w:t xml:space="preserve"> skupiny snímků</w:t>
      </w:r>
      <w:r>
        <w:t xml:space="preserve"> jednotliv</w:t>
      </w:r>
      <w:r w:rsidR="00512920">
        <w:t>ých</w:t>
      </w:r>
      <w:r>
        <w:t xml:space="preserve"> pacientů od nižších stovek do 2000. Tyto </w:t>
      </w:r>
      <w:r w:rsidR="00125182">
        <w:t xml:space="preserve">snímky </w:t>
      </w:r>
      <w:r>
        <w:t xml:space="preserve">byly anotovány </w:t>
      </w:r>
      <w:r w:rsidR="00512920">
        <w:t xml:space="preserve">nejprve pomocí </w:t>
      </w:r>
      <w:r w:rsidR="00125182">
        <w:t>nástroje</w:t>
      </w:r>
      <w:r w:rsidR="00512920">
        <w:t xml:space="preserve"> LabelStudio</w:t>
      </w:r>
      <w:r w:rsidR="00125182">
        <w:t>, přičemž byly ve snímcích vyznačeny</w:t>
      </w:r>
      <w:r w:rsidR="00512920">
        <w:t xml:space="preserve"> pravá hlasivka, glotická štěrbina a levá hlasivka (</w:t>
      </w:r>
      <w:r w:rsidR="00CA4249">
        <w:fldChar w:fldCharType="begin"/>
      </w:r>
      <w:r w:rsidR="00CA4249">
        <w:instrText xml:space="preserve"> REF _Ref198741568 \h </w:instrText>
      </w:r>
      <w:r w:rsidR="00CA4249">
        <w:fldChar w:fldCharType="separate"/>
      </w:r>
      <w:r w:rsidR="00C409DD">
        <w:rPr>
          <w:b/>
          <w:bCs/>
        </w:rPr>
        <w:t>O</w:t>
      </w:r>
      <w:r w:rsidR="00C409DD" w:rsidRPr="00AD1B2E">
        <w:rPr>
          <w:b/>
          <w:bCs/>
        </w:rPr>
        <w:t xml:space="preserve">br. </w:t>
      </w:r>
      <w:r w:rsidR="00C409DD">
        <w:rPr>
          <w:b/>
          <w:bCs/>
          <w:noProof/>
        </w:rPr>
        <w:t>3</w:t>
      </w:r>
      <w:r w:rsidR="00C409DD">
        <w:rPr>
          <w:b/>
          <w:bCs/>
        </w:rPr>
        <w:t>.</w:t>
      </w:r>
      <w:r w:rsidR="00C409DD">
        <w:rPr>
          <w:b/>
          <w:bCs/>
          <w:noProof/>
        </w:rPr>
        <w:t>1</w:t>
      </w:r>
      <w:r w:rsidR="00CA4249">
        <w:fldChar w:fldCharType="end"/>
      </w:r>
      <w:r w:rsidR="00512920">
        <w:t xml:space="preserve">). Po </w:t>
      </w:r>
      <w:r w:rsidR="002B564E">
        <w:t>dosažení</w:t>
      </w:r>
      <w:r w:rsidR="00512920">
        <w:t xml:space="preserve"> datasetu o přibližně 3500 </w:t>
      </w:r>
      <w:r w:rsidR="002B564E">
        <w:t xml:space="preserve">ručně anotovaných </w:t>
      </w:r>
      <w:r w:rsidR="00512920">
        <w:t>snímcích bylo použito semi-automatických anotací. Pro tento účel by</w:t>
      </w:r>
      <w:r w:rsidR="002B564E">
        <w:t>l</w:t>
      </w:r>
      <w:r w:rsidR="00512920">
        <w:t xml:space="preserve"> na dosavadním datasetu natrénován model, </w:t>
      </w:r>
      <w:r w:rsidR="002B564E">
        <w:t>který byl použit pro anotování dalších snímků</w:t>
      </w:r>
      <w:r w:rsidR="00512920">
        <w:t xml:space="preserve">. </w:t>
      </w:r>
      <w:r w:rsidR="00BB4237">
        <w:t xml:space="preserve">Ty </w:t>
      </w:r>
      <w:r w:rsidR="00512920">
        <w:t xml:space="preserve">byly manuálně kontrolovány a rozřazovány na </w:t>
      </w:r>
      <w:del w:id="748" w:author="Ingr Jiri" w:date="2025-06-02T16:59:00Z" w16du:dateUtc="2025-06-02T14:59:00Z">
        <w:r w:rsidR="00512920" w:rsidDel="00C1556C">
          <w:delText xml:space="preserve">úspěšné </w:delText>
        </w:r>
      </w:del>
      <w:ins w:id="749" w:author="Ingr Jiri" w:date="2025-06-02T16:59:00Z" w16du:dateUtc="2025-06-02T14:59:00Z">
        <w:r w:rsidR="00C1556C">
          <w:t xml:space="preserve">správné </w:t>
        </w:r>
      </w:ins>
      <w:r w:rsidR="00512920">
        <w:t xml:space="preserve">a </w:t>
      </w:r>
      <w:del w:id="750" w:author="Ingr Jiri" w:date="2025-06-02T16:59:00Z" w16du:dateUtc="2025-06-02T14:59:00Z">
        <w:r w:rsidR="00512920" w:rsidDel="00C1556C">
          <w:delText xml:space="preserve">neúspěšné </w:delText>
        </w:r>
      </w:del>
      <w:ins w:id="751" w:author="Ingr Jiri" w:date="2025-06-02T16:59:00Z" w16du:dateUtc="2025-06-02T14:59:00Z">
        <w:r w:rsidR="00C1556C">
          <w:t>nes</w:t>
        </w:r>
      </w:ins>
      <w:ins w:id="752" w:author="Ingr Jiri" w:date="2025-06-02T17:00:00Z" w16du:dateUtc="2025-06-02T15:00:00Z">
        <w:r w:rsidR="00C1556C">
          <w:t xml:space="preserve">právné </w:t>
        </w:r>
      </w:ins>
      <w:r w:rsidR="00512920">
        <w:t>anotace</w:t>
      </w:r>
      <w:r w:rsidR="00CA4249">
        <w:t xml:space="preserve"> (</w:t>
      </w:r>
      <w:r w:rsidR="00CA4249">
        <w:fldChar w:fldCharType="begin"/>
      </w:r>
      <w:r w:rsidR="00CA4249">
        <w:instrText xml:space="preserve"> REF _Ref198741605 \h </w:instrText>
      </w:r>
      <w:r w:rsidR="00CA4249">
        <w:fldChar w:fldCharType="separate"/>
      </w:r>
      <w:r w:rsidR="00C409DD">
        <w:rPr>
          <w:b/>
          <w:bCs/>
        </w:rPr>
        <w:t>O</w:t>
      </w:r>
      <w:r w:rsidR="00C409DD" w:rsidRPr="00AD1B2E">
        <w:rPr>
          <w:b/>
          <w:bCs/>
        </w:rPr>
        <w:t xml:space="preserve">br. </w:t>
      </w:r>
      <w:r w:rsidR="00C409DD">
        <w:rPr>
          <w:b/>
          <w:bCs/>
          <w:noProof/>
        </w:rPr>
        <w:t>3</w:t>
      </w:r>
      <w:r w:rsidR="00C409DD">
        <w:rPr>
          <w:b/>
          <w:bCs/>
        </w:rPr>
        <w:t>.</w:t>
      </w:r>
      <w:r w:rsidR="00C409DD">
        <w:rPr>
          <w:b/>
          <w:bCs/>
          <w:noProof/>
        </w:rPr>
        <w:t>2</w:t>
      </w:r>
      <w:r w:rsidR="00CA4249">
        <w:fldChar w:fldCharType="end"/>
      </w:r>
      <w:r w:rsidR="00CA4249">
        <w:t>)</w:t>
      </w:r>
      <w:r w:rsidR="00512920">
        <w:t xml:space="preserve">. </w:t>
      </w:r>
      <w:del w:id="753" w:author="Ingr Jiri" w:date="2025-06-02T17:00:00Z" w16du:dateUtc="2025-06-02T15:00:00Z">
        <w:r w:rsidR="00512920" w:rsidDel="00C1556C">
          <w:delText xml:space="preserve">Neúspěšné </w:delText>
        </w:r>
      </w:del>
      <w:ins w:id="754" w:author="Ingr Jiri" w:date="2025-06-02T17:00:00Z" w16du:dateUtc="2025-06-02T15:00:00Z">
        <w:r w:rsidR="00C1556C">
          <w:t xml:space="preserve">Nesprávné </w:t>
        </w:r>
      </w:ins>
      <w:r w:rsidR="00512920">
        <w:t>anotace byly</w:t>
      </w:r>
      <w:r w:rsidR="00BB4237">
        <w:t xml:space="preserve"> ručně</w:t>
      </w:r>
      <w:r w:rsidR="00512920">
        <w:t xml:space="preserve"> opraveny a </w:t>
      </w:r>
      <w:r w:rsidR="00BB4237">
        <w:t xml:space="preserve">společně </w:t>
      </w:r>
      <w:r w:rsidR="00512920">
        <w:t xml:space="preserve">s ostatními </w:t>
      </w:r>
      <w:r w:rsidR="00BB4237">
        <w:t xml:space="preserve">správně </w:t>
      </w:r>
      <w:r w:rsidR="00512920">
        <w:t xml:space="preserve">anotovanými snímky byly </w:t>
      </w:r>
      <w:r w:rsidR="00BB4237">
        <w:t>zařazeny</w:t>
      </w:r>
      <w:r w:rsidR="00512920">
        <w:t xml:space="preserve"> do datasetu. Výsledný dataset obsahuje 12991 snímků.</w:t>
      </w:r>
    </w:p>
    <w:p w14:paraId="161C4709" w14:textId="217386EA" w:rsidR="00350B37" w:rsidRDefault="00350B37" w:rsidP="0017627C">
      <w:r>
        <w:t>P</w:t>
      </w:r>
      <w:r w:rsidR="00BB4237">
        <w:t>o</w:t>
      </w:r>
      <w:r>
        <w:t xml:space="preserve"> rozdělení datasetu na trénovací, validační a testovací dat</w:t>
      </w:r>
      <w:r w:rsidR="00BB4237">
        <w:t>a sadu</w:t>
      </w:r>
      <w:r>
        <w:t xml:space="preserve"> byla </w:t>
      </w:r>
      <w:r w:rsidR="00BB4237">
        <w:t xml:space="preserve">zachována </w:t>
      </w:r>
      <w:r>
        <w:t xml:space="preserve">příslušnost </w:t>
      </w:r>
      <w:r w:rsidR="00BB4237">
        <w:t xml:space="preserve">snímků ke konkrétním </w:t>
      </w:r>
      <w:r>
        <w:t xml:space="preserve">pacientům. V případě této úlohy je rozdělení po pacientech variantou, která nejlépe </w:t>
      </w:r>
      <w:r w:rsidR="00BB4237">
        <w:t>odpovídá reálnému</w:t>
      </w:r>
      <w:r>
        <w:t xml:space="preserve"> využití datasetu v</w:t>
      </w:r>
      <w:r w:rsidR="00EA0B0D">
        <w:t> </w:t>
      </w:r>
      <w:r>
        <w:t>praxi</w:t>
      </w:r>
      <w:r w:rsidR="00EA0B0D">
        <w:t xml:space="preserve">. </w:t>
      </w:r>
      <w:r w:rsidR="00BB4237">
        <w:t xml:space="preserve">Zároveň zabraňuje riziku přeučení </w:t>
      </w:r>
      <w:r w:rsidR="00EA0B0D">
        <w:t xml:space="preserve">modelu, způsobené přidáním snímků stejných hlasivek </w:t>
      </w:r>
      <w:r w:rsidR="00BB4237">
        <w:t xml:space="preserve">jednoho pacienta </w:t>
      </w:r>
      <w:r w:rsidR="00EA0B0D">
        <w:t xml:space="preserve">do trénovací i validační </w:t>
      </w:r>
      <w:r w:rsidR="00BB4237">
        <w:t xml:space="preserve">části datasetu, k čemuž by mohlo dojít </w:t>
      </w:r>
      <w:r w:rsidR="00EA0B0D">
        <w:t>například při náhodné</w:t>
      </w:r>
      <w:r w:rsidR="00BB4237">
        <w:t>m</w:t>
      </w:r>
      <w:r w:rsidR="00EA0B0D">
        <w:t xml:space="preserve"> </w:t>
      </w:r>
      <w:r w:rsidR="00BB4237">
        <w:t xml:space="preserve">rozdělení </w:t>
      </w:r>
      <w:r w:rsidR="00EA0B0D">
        <w:t>snímků mezi skupiny datasetu.</w:t>
      </w:r>
    </w:p>
    <w:p w14:paraId="0DB16277" w14:textId="50755E5D" w:rsidR="00EA0B0D" w:rsidRDefault="00EA0B0D" w:rsidP="00EA0B0D">
      <w:pPr>
        <w:pStyle w:val="Nadpis2"/>
      </w:pPr>
      <w:bookmarkStart w:id="755" w:name="_Toc199797240"/>
      <w:r>
        <w:t>Trénink modelu</w:t>
      </w:r>
      <w:bookmarkEnd w:id="755"/>
    </w:p>
    <w:p w14:paraId="5184F4CF" w14:textId="3860DA81" w:rsidR="00EA0B0D" w:rsidRDefault="00EA0B0D" w:rsidP="00EA0B0D">
      <w:r>
        <w:t xml:space="preserve">Jako nejvhodnější algoritmus pro detekci hlasivek byl </w:t>
      </w:r>
      <w:r w:rsidR="00610CDD">
        <w:t>zvolen</w:t>
      </w:r>
      <w:r>
        <w:t xml:space="preserve"> one-stage </w:t>
      </w:r>
      <w:r w:rsidR="00610CDD">
        <w:t xml:space="preserve">algoritmus </w:t>
      </w:r>
      <w:r>
        <w:t>YOLOv11</w:t>
      </w:r>
      <w:r w:rsidR="00610CDD">
        <w:t>.</w:t>
      </w:r>
      <w:r>
        <w:t xml:space="preserve"> </w:t>
      </w:r>
      <w:r w:rsidR="00610CDD">
        <w:t>Tato aktuálně nejnovější verze modelu YOLO vyniká zejména schopností provádět detekci objektů v reálném</w:t>
      </w:r>
      <w:r w:rsidR="00610CDD" w:rsidRPr="00610CDD">
        <w:t xml:space="preserve"> </w:t>
      </w:r>
      <w:r w:rsidR="00610CDD">
        <w:t>čase, přičemž si zachovává vysokou přesnost. Díky těmto vlastnostem patří YOLO mezi nejpoužívanější algoritmy ve zpracování obrazu.</w:t>
      </w:r>
    </w:p>
    <w:p w14:paraId="42C500DD" w14:textId="03B89B82" w:rsidR="00725082" w:rsidRDefault="00610CDD" w:rsidP="00EA0B0D">
      <w:r>
        <w:t>Na stejném datasetu byly otestovány různé velikosti modelu YOLOv11, přičemž všechny dosáhly srovnatelných výsledků (</w:t>
      </w:r>
      <w:r w:rsidR="00CA4249">
        <w:fldChar w:fldCharType="begin"/>
      </w:r>
      <w:r w:rsidR="00CA4249">
        <w:instrText xml:space="preserve"> REF _Ref198741888 \h </w:instrText>
      </w:r>
      <w:r w:rsidR="00CA4249">
        <w:fldChar w:fldCharType="separate"/>
      </w:r>
      <w:r w:rsidR="00C409DD" w:rsidRPr="00232CB4">
        <w:rPr>
          <w:b/>
        </w:rPr>
        <w:t xml:space="preserve">Obr. </w:t>
      </w:r>
      <w:r w:rsidR="00C409DD">
        <w:rPr>
          <w:b/>
          <w:bCs/>
          <w:noProof/>
        </w:rPr>
        <w:t>3</w:t>
      </w:r>
      <w:r w:rsidR="00C409DD">
        <w:rPr>
          <w:b/>
          <w:bCs/>
        </w:rPr>
        <w:t>.</w:t>
      </w:r>
      <w:r w:rsidR="00C409DD">
        <w:rPr>
          <w:b/>
          <w:bCs/>
          <w:noProof/>
        </w:rPr>
        <w:t>5</w:t>
      </w:r>
      <w:r w:rsidR="00CA4249">
        <w:fldChar w:fldCharType="end"/>
      </w:r>
      <w:r>
        <w:t>).</w:t>
      </w:r>
      <w:r w:rsidR="0000035B">
        <w:t xml:space="preserve"> </w:t>
      </w:r>
      <w:r>
        <w:t>Nejvyšších</w:t>
      </w:r>
      <w:r w:rsidR="0000035B">
        <w:t xml:space="preserve"> hodnot metrik dosáhl </w:t>
      </w:r>
      <w:del w:id="756" w:author="Ingr Jiri" w:date="2025-06-02T19:06:00Z" w16du:dateUtc="2025-06-02T17:06:00Z">
        <w:r w:rsidR="0000035B" w:rsidDel="00EB665F">
          <w:delText xml:space="preserve">velmi </w:delText>
        </w:r>
      </w:del>
      <w:r w:rsidR="0000035B">
        <w:t xml:space="preserve">těsně model </w:t>
      </w:r>
      <w:r w:rsidR="0000035B">
        <w:lastRenderedPageBreak/>
        <w:t>YOLO11m</w:t>
      </w:r>
      <w:ins w:id="757" w:author="Ingr Jiri" w:date="2025-06-02T17:02:00Z" w16du:dateUtc="2025-06-02T15:02:00Z">
        <w:r w:rsidR="007D378B">
          <w:t xml:space="preserve"> (</w:t>
        </w:r>
      </w:ins>
      <m:oMath>
        <m:r>
          <w:ins w:id="758" w:author="Ingr Jiri" w:date="2025-06-02T17:02:00Z" w16du:dateUtc="2025-06-02T15:02:00Z">
            <w:rPr>
              <w:rFonts w:ascii="Cambria Math" w:hAnsi="Cambria Math"/>
            </w:rPr>
            <m:t xml:space="preserve">mAP@50=0,957 </m:t>
          </w:ins>
        </m:r>
      </m:oMath>
      <w:ins w:id="759" w:author="Ingr Jiri" w:date="2025-06-02T17:02:00Z" w16du:dateUtc="2025-06-02T15:02:00Z">
        <w:r w:rsidR="007D378B">
          <w:t xml:space="preserve">a </w:t>
        </w:r>
      </w:ins>
      <m:oMath>
        <m:r>
          <w:ins w:id="760" w:author="Ingr Jiri" w:date="2025-06-02T17:02:00Z" w16du:dateUtc="2025-06-02T15:02:00Z">
            <w:rPr>
              <w:rFonts w:ascii="Cambria Math" w:hAnsi="Cambria Math"/>
            </w:rPr>
            <m:t>mAP@</m:t>
          </w:ins>
        </m:r>
        <m:d>
          <m:dPr>
            <m:begChr m:val="["/>
            <m:endChr m:val="]"/>
            <m:ctrlPr>
              <w:ins w:id="761" w:author="Ingr Jiri" w:date="2025-06-02T17:02:00Z" w16du:dateUtc="2025-06-02T15:02:00Z">
                <w:rPr>
                  <w:rFonts w:ascii="Cambria Math" w:hAnsi="Cambria Math"/>
                  <w:i/>
                </w:rPr>
              </w:ins>
            </m:ctrlPr>
          </m:dPr>
          <m:e>
            <m:r>
              <w:ins w:id="762" w:author="Ingr Jiri" w:date="2025-06-02T17:02:00Z" w16du:dateUtc="2025-06-02T15:02:00Z">
                <w:rPr>
                  <w:rFonts w:ascii="Cambria Math" w:hAnsi="Cambria Math"/>
                </w:rPr>
                <m:t>50:95</m:t>
              </w:ins>
            </m:r>
          </m:e>
        </m:d>
        <m:r>
          <w:ins w:id="763" w:author="Ingr Jiri" w:date="2025-06-02T17:02:00Z" w16du:dateUtc="2025-06-02T15:02:00Z">
            <w:rPr>
              <w:rFonts w:ascii="Cambria Math" w:hAnsi="Cambria Math"/>
            </w:rPr>
            <m:t>=0,</m:t>
          </w:ins>
        </m:r>
        <m:r>
          <w:ins w:id="764" w:author="Ingr Jiri" w:date="2025-06-02T17:03:00Z" w16du:dateUtc="2025-06-02T15:03:00Z">
            <w:rPr>
              <w:rFonts w:ascii="Cambria Math" w:hAnsi="Cambria Math"/>
            </w:rPr>
            <m:t>779</m:t>
          </w:ins>
        </m:r>
      </m:oMath>
      <w:ins w:id="765" w:author="Ingr Jiri" w:date="2025-06-02T17:02:00Z" w16du:dateUtc="2025-06-02T15:02:00Z">
        <w:r w:rsidR="007D378B">
          <w:t>)</w:t>
        </w:r>
      </w:ins>
      <w:r w:rsidR="0000035B">
        <w:t xml:space="preserve">. Při výběru velikosti modelu je třeba </w:t>
      </w:r>
      <w:r w:rsidR="00725082">
        <w:t>zohlednit</w:t>
      </w:r>
      <w:r w:rsidR="0000035B">
        <w:t xml:space="preserve"> i </w:t>
      </w:r>
      <w:r w:rsidR="00725082">
        <w:t>další faktory</w:t>
      </w:r>
      <w:r w:rsidR="0000035B">
        <w:t xml:space="preserve">, </w:t>
      </w:r>
      <w:r w:rsidR="00725082">
        <w:t>například</w:t>
      </w:r>
      <w:r w:rsidR="0000035B">
        <w:t xml:space="preserve"> </w:t>
      </w:r>
      <w:r w:rsidR="00725082">
        <w:t xml:space="preserve">rychlost </w:t>
      </w:r>
      <w:r w:rsidR="0000035B">
        <w:t xml:space="preserve">vyhodnocení neznámých snímků nebo množství parametrů modelu. </w:t>
      </w:r>
      <w:r w:rsidR="00725082">
        <w:t>M</w:t>
      </w:r>
      <w:r w:rsidR="0000035B">
        <w:t>odel</w:t>
      </w:r>
      <w:r w:rsidR="00725082">
        <w:t>y</w:t>
      </w:r>
      <w:r w:rsidR="0000035B">
        <w:t xml:space="preserve"> YOLO11x či YOLO11l by </w:t>
      </w:r>
      <w:r w:rsidR="00725082">
        <w:t xml:space="preserve">také </w:t>
      </w:r>
      <w:r w:rsidR="0000035B">
        <w:t>mohl</w:t>
      </w:r>
      <w:r w:rsidR="00725082">
        <w:t>y</w:t>
      </w:r>
      <w:r w:rsidR="0000035B">
        <w:t xml:space="preserve"> </w:t>
      </w:r>
      <w:r w:rsidR="00725082">
        <w:t>nabídnout</w:t>
      </w:r>
      <w:r w:rsidR="0000035B">
        <w:t xml:space="preserve"> uspokojivou přesnost detekce</w:t>
      </w:r>
      <w:ins w:id="766" w:author="Ingr Jiri" w:date="2025-06-02T19:07:00Z" w16du:dateUtc="2025-06-02T17:07:00Z">
        <w:r w:rsidR="009545A6">
          <w:t>.</w:t>
        </w:r>
      </w:ins>
      <w:del w:id="767" w:author="Ingr Jiri" w:date="2025-06-02T19:07:00Z" w16du:dateUtc="2025-06-02T17:07:00Z">
        <w:r w:rsidR="0000035B" w:rsidDel="009545A6">
          <w:delText>,</w:delText>
        </w:r>
      </w:del>
      <w:r w:rsidR="0000035B">
        <w:t xml:space="preserve"> </w:t>
      </w:r>
      <w:del w:id="768" w:author="Ingr Jiri" w:date="2025-06-02T19:07:00Z" w16du:dateUtc="2025-06-02T17:07:00Z">
        <w:r w:rsidR="0000035B" w:rsidDel="009545A6">
          <w:delText xml:space="preserve">při </w:delText>
        </w:r>
      </w:del>
      <w:ins w:id="769" w:author="Ingr Jiri" w:date="2025-06-02T19:07:00Z" w16du:dateUtc="2025-06-02T17:07:00Z">
        <w:r w:rsidR="009545A6">
          <w:t xml:space="preserve">V případě </w:t>
        </w:r>
      </w:ins>
      <w:r w:rsidR="0000035B">
        <w:t>použití běžně dostupného hardwaru by ovšem model nedosahoval rychlosti použitelné pro vyhodnocování v reálném čase.</w:t>
      </w:r>
      <w:ins w:id="770" w:author="Ingr Jiri" w:date="2025-06-02T18:40:00Z" w16du:dateUtc="2025-06-02T16:40:00Z">
        <w:r w:rsidR="002878FF">
          <w:t xml:space="preserve"> Při testování rychlosti detekce na zařízení disponujícím CPU: Intel Core i5-8265U, GPU: </w:t>
        </w:r>
        <w:r w:rsidR="002878FF" w:rsidRPr="000B1B18">
          <w:t>Intel UHD Graphics 620</w:t>
        </w:r>
        <w:r w:rsidR="002878FF">
          <w:t xml:space="preserve"> a RAM: 8192 MB</w:t>
        </w:r>
      </w:ins>
      <w:ins w:id="771" w:author="Ingr Jiri" w:date="2025-06-02T18:47:00Z" w16du:dateUtc="2025-06-02T16:47:00Z">
        <w:r w:rsidR="009564A2">
          <w:t xml:space="preserve"> se</w:t>
        </w:r>
      </w:ins>
      <w:ins w:id="772" w:author="Ingr Jiri" w:date="2025-06-02T18:40:00Z" w16du:dateUtc="2025-06-02T16:40:00Z">
        <w:r w:rsidR="002878FF">
          <w:t xml:space="preserve"> obvyklá doba in</w:t>
        </w:r>
      </w:ins>
      <w:ins w:id="773" w:author="Ingr Jiri" w:date="2025-06-02T18:41:00Z" w16du:dateUtc="2025-06-02T16:41:00Z">
        <w:r w:rsidR="002878FF">
          <w:t>ference jednoho snímku</w:t>
        </w:r>
      </w:ins>
      <w:ins w:id="774" w:author="Ingr Jiri" w:date="2025-06-02T18:48:00Z" w16du:dateUtc="2025-06-02T16:48:00Z">
        <w:r w:rsidR="00107566">
          <w:t xml:space="preserve"> modelem YOLO11l</w:t>
        </w:r>
      </w:ins>
      <w:ins w:id="775" w:author="Ingr Jiri" w:date="2025-06-02T18:41:00Z" w16du:dateUtc="2025-06-02T16:41:00Z">
        <w:r w:rsidR="002878FF">
          <w:t xml:space="preserve"> </w:t>
        </w:r>
      </w:ins>
      <w:ins w:id="776" w:author="Ingr Jiri" w:date="2025-06-02T18:47:00Z" w16du:dateUtc="2025-06-02T16:47:00Z">
        <w:r w:rsidR="009564A2">
          <w:t>pohybovala mezi</w:t>
        </w:r>
      </w:ins>
      <w:ins w:id="777" w:author="Ingr Jiri" w:date="2025-06-02T18:41:00Z" w16du:dateUtc="2025-06-02T16:41:00Z">
        <w:r w:rsidR="002878FF">
          <w:t xml:space="preserve"> </w:t>
        </w:r>
      </w:ins>
      <w:ins w:id="778" w:author="Ingr Jiri" w:date="2025-06-02T18:44:00Z" w16du:dateUtc="2025-06-02T16:44:00Z">
        <w:r w:rsidR="002878FF">
          <w:t>850</w:t>
        </w:r>
      </w:ins>
      <w:ins w:id="779" w:author="Ingr Jiri" w:date="2025-06-02T18:47:00Z" w16du:dateUtc="2025-06-02T16:47:00Z">
        <w:r w:rsidR="009564A2">
          <w:t> </w:t>
        </w:r>
      </w:ins>
      <w:ins w:id="780" w:author="Ingr Jiri" w:date="2025-06-02T18:44:00Z" w16du:dateUtc="2025-06-02T16:44:00Z">
        <w:r w:rsidR="002878FF">
          <w:t>ms</w:t>
        </w:r>
      </w:ins>
      <w:ins w:id="781" w:author="Ingr Jiri" w:date="2025-06-02T18:47:00Z" w16du:dateUtc="2025-06-02T16:47:00Z">
        <w:r w:rsidR="009564A2">
          <w:t xml:space="preserve"> a 1250 ms v závislosti na složitosti řešené</w:t>
        </w:r>
      </w:ins>
      <w:ins w:id="782" w:author="Ingr Jiri" w:date="2025-06-02T19:05:00Z" w16du:dateUtc="2025-06-02T17:05:00Z">
        <w:r w:rsidR="007154CE">
          <w:t>ho</w:t>
        </w:r>
      </w:ins>
      <w:ins w:id="783" w:author="Ingr Jiri" w:date="2025-06-02T18:47:00Z" w16du:dateUtc="2025-06-02T16:47:00Z">
        <w:r w:rsidR="009564A2">
          <w:t xml:space="preserve"> vstupu</w:t>
        </w:r>
      </w:ins>
      <w:ins w:id="784" w:author="Ingr Jiri" w:date="2025-06-02T18:44:00Z" w16du:dateUtc="2025-06-02T16:44:00Z">
        <w:r w:rsidR="002878FF">
          <w:t>.</w:t>
        </w:r>
      </w:ins>
      <w:r w:rsidR="00EB557F">
        <w:t xml:space="preserve"> </w:t>
      </w:r>
      <w:r w:rsidR="00725082">
        <w:t>Nejmenší velikost YOLO11n dosahovala zdaleka nejvyšší detekční rychlosti</w:t>
      </w:r>
      <w:ins w:id="785" w:author="Ingr Jiri" w:date="2025-06-02T18:44:00Z" w16du:dateUtc="2025-06-02T16:44:00Z">
        <w:r w:rsidR="002878FF">
          <w:t xml:space="preserve"> (obvykle </w:t>
        </w:r>
      </w:ins>
      <w:ins w:id="786" w:author="Ingr Jiri" w:date="2025-06-02T18:45:00Z" w16du:dateUtc="2025-06-02T16:45:00Z">
        <w:r w:rsidR="002878FF">
          <w:t>12</w:t>
        </w:r>
      </w:ins>
      <w:ins w:id="787" w:author="Ingr Jiri" w:date="2025-06-02T18:44:00Z" w16du:dateUtc="2025-06-02T16:44:00Z">
        <w:r w:rsidR="002878FF">
          <w:t>0 – 2</w:t>
        </w:r>
      </w:ins>
      <w:ins w:id="788" w:author="Ingr Jiri" w:date="2025-06-02T18:45:00Z" w16du:dateUtc="2025-06-02T16:45:00Z">
        <w:r w:rsidR="002878FF">
          <w:t>0</w:t>
        </w:r>
      </w:ins>
      <w:ins w:id="789" w:author="Ingr Jiri" w:date="2025-06-02T18:44:00Z" w16du:dateUtc="2025-06-02T16:44:00Z">
        <w:r w:rsidR="002878FF">
          <w:t>0 ms</w:t>
        </w:r>
      </w:ins>
      <w:ins w:id="790" w:author="Ingr Jiri" w:date="2025-06-02T18:45:00Z" w16du:dateUtc="2025-06-02T16:45:00Z">
        <w:r w:rsidR="002878FF">
          <w:t xml:space="preserve"> na snímek</w:t>
        </w:r>
      </w:ins>
      <w:ins w:id="791" w:author="Ingr Jiri" w:date="2025-06-02T18:44:00Z" w16du:dateUtc="2025-06-02T16:44:00Z">
        <w:r w:rsidR="002878FF">
          <w:t>)</w:t>
        </w:r>
      </w:ins>
      <w:r w:rsidR="00725082">
        <w:t xml:space="preserve">, ale její nižší počet parametrů se projevil horšími výsledky. Tato velikost je vhodnější pro jednodušší úlohy s menším </w:t>
      </w:r>
      <w:r w:rsidR="008F4F33">
        <w:t xml:space="preserve">počtem dat. </w:t>
      </w:r>
      <w:del w:id="792" w:author="Ingr Jiri" w:date="2025-06-02T17:04:00Z" w16du:dateUtc="2025-06-02T15:04:00Z">
        <w:r w:rsidR="008F4F33" w:rsidDel="007D378B">
          <w:delText>Dataset o přibližně</w:delText>
        </w:r>
        <w:r w:rsidR="00725082" w:rsidDel="007D378B">
          <w:delText xml:space="preserve"> 13 000 vzorcích </w:delText>
        </w:r>
        <w:r w:rsidR="008F4F33" w:rsidDel="007D378B">
          <w:delText xml:space="preserve">již </w:delText>
        </w:r>
        <w:r w:rsidR="00725082" w:rsidDel="007D378B">
          <w:delText xml:space="preserve">tento model </w:delText>
        </w:r>
        <w:r w:rsidR="008F4F33" w:rsidDel="007D378B">
          <w:delText xml:space="preserve">nedokázal adekvátně </w:delText>
        </w:r>
        <w:r w:rsidR="00725082" w:rsidDel="007D378B">
          <w:delText xml:space="preserve">popsat. </w:delText>
        </w:r>
      </w:del>
      <w:r w:rsidR="00725082">
        <w:t xml:space="preserve">Pro výsledný model </w:t>
      </w:r>
      <w:del w:id="793" w:author="Ingr Jiri" w:date="2025-06-02T18:49:00Z" w16du:dateUtc="2025-06-02T16:49:00Z">
        <w:r w:rsidR="00725082" w:rsidDel="00107566">
          <w:delText xml:space="preserve">tedy </w:delText>
        </w:r>
      </w:del>
      <w:r w:rsidR="00725082">
        <w:t>byl vybrán nejlepší YOLO11m</w:t>
      </w:r>
      <w:ins w:id="794" w:author="Ingr Jiri" w:date="2025-06-02T18:45:00Z" w16du:dateUtc="2025-06-02T16:45:00Z">
        <w:r w:rsidR="002878FF">
          <w:t xml:space="preserve"> (obvyklá doba </w:t>
        </w:r>
      </w:ins>
      <w:ins w:id="795" w:author="Ingr Jiri" w:date="2025-06-02T18:46:00Z" w16du:dateUtc="2025-06-02T16:46:00Z">
        <w:r w:rsidR="002878FF">
          <w:t>detekce obrazu mezi 450 ms a 650 ms</w:t>
        </w:r>
      </w:ins>
      <w:ins w:id="796" w:author="Ingr Jiri" w:date="2025-06-02T18:45:00Z" w16du:dateUtc="2025-06-02T16:45:00Z">
        <w:r w:rsidR="002878FF">
          <w:t>)</w:t>
        </w:r>
      </w:ins>
      <w:r w:rsidR="00725082">
        <w:t xml:space="preserve"> a menší a rychlejší YOLO11s</w:t>
      </w:r>
      <w:ins w:id="797" w:author="Ingr Jiri" w:date="2025-06-02T18:46:00Z" w16du:dateUtc="2025-06-02T16:46:00Z">
        <w:r w:rsidR="002878FF">
          <w:t xml:space="preserve"> (obvykle 200</w:t>
        </w:r>
      </w:ins>
      <w:ins w:id="798" w:author="Ingr Jiri" w:date="2025-06-02T18:50:00Z" w16du:dateUtc="2025-06-02T16:50:00Z">
        <w:r w:rsidR="00107566">
          <w:t> – </w:t>
        </w:r>
      </w:ins>
      <w:ins w:id="799" w:author="Ingr Jiri" w:date="2025-06-02T18:46:00Z" w16du:dateUtc="2025-06-02T16:46:00Z">
        <w:r w:rsidR="002878FF">
          <w:t>250 ms)</w:t>
        </w:r>
      </w:ins>
      <w:r w:rsidR="00725082">
        <w:t>.</w:t>
      </w:r>
    </w:p>
    <w:p w14:paraId="0F6A87EE" w14:textId="1408C773" w:rsidR="00A54541" w:rsidRPr="007154CE" w:rsidRDefault="00CD1490" w:rsidP="00232CB4">
      <w:pPr>
        <w:pStyle w:val="Titulek"/>
        <w:keepNext/>
        <w:spacing w:before="0" w:after="200" w:line="360" w:lineRule="auto"/>
        <w:rPr>
          <w:bCs w:val="0"/>
          <w:sz w:val="24"/>
          <w:szCs w:val="24"/>
          <w:rPrChange w:id="800" w:author="Ingr Jiri" w:date="2025-06-02T19:05:00Z" w16du:dateUtc="2025-06-02T17:05:00Z">
            <w:rPr/>
          </w:rPrChange>
        </w:rPr>
      </w:pPr>
      <w:r w:rsidRPr="007154CE">
        <w:rPr>
          <w:bCs w:val="0"/>
          <w:sz w:val="24"/>
          <w:szCs w:val="24"/>
          <w:rPrChange w:id="801" w:author="Ingr Jiri" w:date="2025-06-02T19:05:00Z" w16du:dateUtc="2025-06-02T17:05:00Z">
            <w:rPr/>
          </w:rPrChange>
        </w:rPr>
        <w:t>Dále</w:t>
      </w:r>
      <w:r w:rsidR="0000035B" w:rsidRPr="007154CE">
        <w:rPr>
          <w:bCs w:val="0"/>
          <w:sz w:val="24"/>
          <w:szCs w:val="24"/>
          <w:rPrChange w:id="802" w:author="Ingr Jiri" w:date="2025-06-02T19:05:00Z" w16du:dateUtc="2025-06-02T17:05:00Z">
            <w:rPr/>
          </w:rPrChange>
        </w:rPr>
        <w:t xml:space="preserve"> byly testovány nejrůznější hyperparametry ovlivňující</w:t>
      </w:r>
      <w:r w:rsidR="009F0CA1" w:rsidRPr="007154CE">
        <w:rPr>
          <w:bCs w:val="0"/>
          <w:sz w:val="24"/>
          <w:szCs w:val="24"/>
          <w:rPrChange w:id="803" w:author="Ingr Jiri" w:date="2025-06-02T19:05:00Z" w16du:dateUtc="2025-06-02T17:05:00Z">
            <w:rPr/>
          </w:rPrChange>
        </w:rPr>
        <w:t xml:space="preserve"> jak</w:t>
      </w:r>
      <w:r w:rsidR="0000035B" w:rsidRPr="007154CE">
        <w:rPr>
          <w:bCs w:val="0"/>
          <w:sz w:val="24"/>
          <w:szCs w:val="24"/>
          <w:rPrChange w:id="804" w:author="Ingr Jiri" w:date="2025-06-02T19:05:00Z" w16du:dateUtc="2025-06-02T17:05:00Z">
            <w:rPr/>
          </w:rPrChange>
        </w:rPr>
        <w:t xml:space="preserve"> průběh tréninku</w:t>
      </w:r>
      <w:r w:rsidR="00BD2542" w:rsidRPr="007154CE">
        <w:rPr>
          <w:bCs w:val="0"/>
          <w:sz w:val="24"/>
          <w:szCs w:val="24"/>
          <w:rPrChange w:id="805" w:author="Ingr Jiri" w:date="2025-06-02T19:05:00Z" w16du:dateUtc="2025-06-02T17:05:00Z">
            <w:rPr/>
          </w:rPrChange>
        </w:rPr>
        <w:t>,</w:t>
      </w:r>
      <w:r w:rsidR="0000035B" w:rsidRPr="007154CE">
        <w:rPr>
          <w:bCs w:val="0"/>
          <w:sz w:val="24"/>
          <w:szCs w:val="24"/>
          <w:rPrChange w:id="806" w:author="Ingr Jiri" w:date="2025-06-02T19:05:00Z" w16du:dateUtc="2025-06-02T17:05:00Z">
            <w:rPr/>
          </w:rPrChange>
        </w:rPr>
        <w:t xml:space="preserve"> </w:t>
      </w:r>
      <w:r w:rsidR="009F0CA1" w:rsidRPr="007154CE">
        <w:rPr>
          <w:bCs w:val="0"/>
          <w:sz w:val="24"/>
          <w:szCs w:val="24"/>
          <w:rPrChange w:id="807" w:author="Ingr Jiri" w:date="2025-06-02T19:05:00Z" w16du:dateUtc="2025-06-02T17:05:00Z">
            <w:rPr/>
          </w:rPrChange>
        </w:rPr>
        <w:t xml:space="preserve">tak </w:t>
      </w:r>
      <w:r w:rsidR="0000035B" w:rsidRPr="007154CE">
        <w:rPr>
          <w:bCs w:val="0"/>
          <w:sz w:val="24"/>
          <w:szCs w:val="24"/>
          <w:rPrChange w:id="808" w:author="Ingr Jiri" w:date="2025-06-02T19:05:00Z" w16du:dateUtc="2025-06-02T17:05:00Z">
            <w:rPr/>
          </w:rPrChange>
        </w:rPr>
        <w:t xml:space="preserve">výslednou přesnost detekce modelu. </w:t>
      </w:r>
      <w:r w:rsidRPr="007154CE">
        <w:rPr>
          <w:bCs w:val="0"/>
          <w:sz w:val="24"/>
          <w:szCs w:val="24"/>
          <w:rPrChange w:id="809" w:author="Ingr Jiri" w:date="2025-06-02T19:05:00Z" w16du:dateUtc="2025-06-02T17:05:00Z">
            <w:rPr/>
          </w:rPrChange>
        </w:rPr>
        <w:t>Podle testování popsaného</w:t>
      </w:r>
      <w:r w:rsidR="00BD2542" w:rsidRPr="007154CE">
        <w:rPr>
          <w:bCs w:val="0"/>
          <w:sz w:val="24"/>
          <w:szCs w:val="24"/>
          <w:rPrChange w:id="810" w:author="Ingr Jiri" w:date="2025-06-02T19:05:00Z" w16du:dateUtc="2025-06-02T17:05:00Z">
            <w:rPr/>
          </w:rPrChange>
        </w:rPr>
        <w:t xml:space="preserve"> </w:t>
      </w:r>
      <w:r w:rsidRPr="007154CE">
        <w:rPr>
          <w:bCs w:val="0"/>
          <w:sz w:val="24"/>
          <w:szCs w:val="24"/>
          <w:rPrChange w:id="811" w:author="Ingr Jiri" w:date="2025-06-02T19:05:00Z" w16du:dateUtc="2025-06-02T17:05:00Z">
            <w:rPr/>
          </w:rPrChange>
        </w:rPr>
        <w:t xml:space="preserve">v </w:t>
      </w:r>
      <w:r w:rsidRPr="007154CE">
        <w:rPr>
          <w:bCs w:val="0"/>
          <w:sz w:val="24"/>
          <w:szCs w:val="24"/>
          <w:rPrChange w:id="812" w:author="Ingr Jiri" w:date="2025-06-02T19:05:00Z" w16du:dateUtc="2025-06-02T17:05:00Z">
            <w:rPr/>
          </w:rPrChange>
        </w:rPr>
        <w:fldChar w:fldCharType="begin"/>
      </w:r>
      <w:r w:rsidRPr="007154CE">
        <w:rPr>
          <w:bCs w:val="0"/>
          <w:sz w:val="24"/>
          <w:szCs w:val="24"/>
          <w:rPrChange w:id="813" w:author="Ingr Jiri" w:date="2025-06-02T19:05:00Z" w16du:dateUtc="2025-06-02T17:05:00Z">
            <w:rPr/>
          </w:rPrChange>
        </w:rPr>
        <w:instrText xml:space="preserve"> REF _Ref198210389 \r \h </w:instrText>
      </w:r>
      <w:r w:rsidR="00A36777" w:rsidRPr="007154CE">
        <w:rPr>
          <w:bCs w:val="0"/>
          <w:sz w:val="24"/>
          <w:szCs w:val="24"/>
          <w:rPrChange w:id="814" w:author="Ingr Jiri" w:date="2025-06-02T19:05:00Z" w16du:dateUtc="2025-06-02T17:05:00Z">
            <w:rPr/>
          </w:rPrChange>
        </w:rPr>
        <w:instrText xml:space="preserve"> \* MERGEFORMAT </w:instrText>
      </w:r>
      <w:r w:rsidRPr="004904E2">
        <w:rPr>
          <w:bCs w:val="0"/>
          <w:sz w:val="24"/>
          <w:szCs w:val="24"/>
        </w:rPr>
      </w:r>
      <w:r w:rsidRPr="007154CE">
        <w:rPr>
          <w:bCs w:val="0"/>
          <w:sz w:val="24"/>
          <w:szCs w:val="24"/>
          <w:rPrChange w:id="815" w:author="Ingr Jiri" w:date="2025-06-02T19:05:00Z" w16du:dateUtc="2025-06-02T17:05:00Z">
            <w:rPr/>
          </w:rPrChange>
        </w:rPr>
        <w:fldChar w:fldCharType="separate"/>
      </w:r>
      <w:r w:rsidR="00C409DD" w:rsidRPr="007154CE">
        <w:rPr>
          <w:bCs w:val="0"/>
          <w:sz w:val="24"/>
          <w:szCs w:val="24"/>
          <w:rPrChange w:id="816" w:author="Ingr Jiri" w:date="2025-06-02T19:05:00Z" w16du:dateUtc="2025-06-02T17:05:00Z">
            <w:rPr/>
          </w:rPrChange>
        </w:rPr>
        <w:t>3.2.9</w:t>
      </w:r>
      <w:r w:rsidRPr="007154CE">
        <w:rPr>
          <w:bCs w:val="0"/>
          <w:sz w:val="24"/>
          <w:szCs w:val="24"/>
          <w:rPrChange w:id="817" w:author="Ingr Jiri" w:date="2025-06-02T19:05:00Z" w16du:dateUtc="2025-06-02T17:05:00Z">
            <w:rPr/>
          </w:rPrChange>
        </w:rPr>
        <w:fldChar w:fldCharType="end"/>
      </w:r>
      <w:r w:rsidRPr="007154CE">
        <w:rPr>
          <w:bCs w:val="0"/>
          <w:sz w:val="24"/>
          <w:szCs w:val="24"/>
          <w:rPrChange w:id="818" w:author="Ingr Jiri" w:date="2025-06-02T19:05:00Z" w16du:dateUtc="2025-06-02T17:05:00Z">
            <w:rPr/>
          </w:rPrChange>
        </w:rPr>
        <w:t xml:space="preserve"> byly jako nejvhodnější </w:t>
      </w:r>
      <w:r w:rsidR="009F0CA1" w:rsidRPr="007154CE">
        <w:rPr>
          <w:bCs w:val="0"/>
          <w:sz w:val="24"/>
          <w:szCs w:val="24"/>
          <w:rPrChange w:id="819" w:author="Ingr Jiri" w:date="2025-06-02T19:05:00Z" w16du:dateUtc="2025-06-02T17:05:00Z">
            <w:rPr/>
          </w:rPrChange>
        </w:rPr>
        <w:t xml:space="preserve">zvoleny </w:t>
      </w:r>
      <w:r w:rsidRPr="007154CE">
        <w:rPr>
          <w:bCs w:val="0"/>
          <w:sz w:val="24"/>
          <w:szCs w:val="24"/>
          <w:rPrChange w:id="820" w:author="Ingr Jiri" w:date="2025-06-02T19:05:00Z" w16du:dateUtc="2025-06-02T17:05:00Z">
            <w:rPr/>
          </w:rPrChange>
        </w:rPr>
        <w:t xml:space="preserve">hodnoty uvedené v </w:t>
      </w:r>
      <w:r w:rsidR="002A40FA" w:rsidRPr="007154CE">
        <w:rPr>
          <w:bCs w:val="0"/>
          <w:sz w:val="24"/>
          <w:szCs w:val="24"/>
          <w:rPrChange w:id="821" w:author="Ingr Jiri" w:date="2025-06-02T19:05:00Z" w16du:dateUtc="2025-06-02T17:05:00Z">
            <w:rPr>
              <w:bCs w:val="0"/>
            </w:rPr>
          </w:rPrChange>
        </w:rPr>
        <w:fldChar w:fldCharType="begin"/>
      </w:r>
      <w:r w:rsidR="002A40FA" w:rsidRPr="007154CE">
        <w:rPr>
          <w:bCs w:val="0"/>
          <w:sz w:val="24"/>
          <w:szCs w:val="24"/>
          <w:rPrChange w:id="822" w:author="Ingr Jiri" w:date="2025-06-02T19:05:00Z" w16du:dateUtc="2025-06-02T17:05:00Z">
            <w:rPr/>
          </w:rPrChange>
        </w:rPr>
        <w:instrText xml:space="preserve"> REF _Ref198742129 \h </w:instrText>
      </w:r>
      <w:r w:rsidR="00F539DA" w:rsidRPr="007154CE">
        <w:rPr>
          <w:bCs w:val="0"/>
          <w:sz w:val="24"/>
          <w:szCs w:val="24"/>
          <w:rPrChange w:id="823" w:author="Ingr Jiri" w:date="2025-06-02T19:05:00Z" w16du:dateUtc="2025-06-02T17:05:00Z">
            <w:rPr/>
          </w:rPrChange>
        </w:rPr>
        <w:instrText xml:space="preserve"> \* MERGEFORMAT </w:instrText>
      </w:r>
      <w:r w:rsidR="002A40FA" w:rsidRPr="004904E2">
        <w:rPr>
          <w:bCs w:val="0"/>
          <w:sz w:val="24"/>
          <w:szCs w:val="24"/>
        </w:rPr>
      </w:r>
      <w:r w:rsidR="002A40FA" w:rsidRPr="007154CE">
        <w:rPr>
          <w:bCs w:val="0"/>
          <w:sz w:val="24"/>
          <w:szCs w:val="24"/>
          <w:rPrChange w:id="824" w:author="Ingr Jiri" w:date="2025-06-02T19:05:00Z" w16du:dateUtc="2025-06-02T17:05:00Z">
            <w:rPr>
              <w:bCs w:val="0"/>
            </w:rPr>
          </w:rPrChange>
        </w:rPr>
        <w:fldChar w:fldCharType="separate"/>
      </w:r>
      <w:r w:rsidR="00C409DD" w:rsidRPr="007154CE">
        <w:rPr>
          <w:bCs w:val="0"/>
          <w:sz w:val="24"/>
          <w:szCs w:val="24"/>
          <w:rPrChange w:id="825" w:author="Ingr Jiri" w:date="2025-06-02T19:05:00Z" w16du:dateUtc="2025-06-02T17:05:00Z">
            <w:rPr/>
          </w:rPrChange>
        </w:rPr>
        <w:t xml:space="preserve">Tabulka </w:t>
      </w:r>
      <w:r w:rsidR="00C409DD" w:rsidRPr="007154CE">
        <w:rPr>
          <w:bCs w:val="0"/>
          <w:sz w:val="24"/>
          <w:szCs w:val="24"/>
          <w:rPrChange w:id="826" w:author="Ingr Jiri" w:date="2025-06-02T19:05:00Z" w16du:dateUtc="2025-06-02T17:05:00Z">
            <w:rPr>
              <w:bCs w:val="0"/>
            </w:rPr>
          </w:rPrChange>
        </w:rPr>
        <w:t>4</w:t>
      </w:r>
      <w:r w:rsidR="00C409DD" w:rsidRPr="007154CE">
        <w:rPr>
          <w:bCs w:val="0"/>
          <w:sz w:val="24"/>
          <w:szCs w:val="24"/>
          <w:rPrChange w:id="827" w:author="Ingr Jiri" w:date="2025-06-02T19:05:00Z" w16du:dateUtc="2025-06-02T17:05:00Z">
            <w:rPr/>
          </w:rPrChange>
        </w:rPr>
        <w:t>.</w:t>
      </w:r>
      <w:r w:rsidR="00C409DD" w:rsidRPr="007154CE">
        <w:rPr>
          <w:bCs w:val="0"/>
          <w:sz w:val="24"/>
          <w:szCs w:val="24"/>
          <w:rPrChange w:id="828" w:author="Ingr Jiri" w:date="2025-06-02T19:05:00Z" w16du:dateUtc="2025-06-02T17:05:00Z">
            <w:rPr>
              <w:bCs w:val="0"/>
            </w:rPr>
          </w:rPrChange>
        </w:rPr>
        <w:t>1</w:t>
      </w:r>
      <w:r w:rsidR="002A40FA" w:rsidRPr="007154CE">
        <w:rPr>
          <w:bCs w:val="0"/>
          <w:sz w:val="24"/>
          <w:szCs w:val="24"/>
          <w:rPrChange w:id="829" w:author="Ingr Jiri" w:date="2025-06-02T19:05:00Z" w16du:dateUtc="2025-06-02T17:05:00Z">
            <w:rPr>
              <w:bCs w:val="0"/>
            </w:rPr>
          </w:rPrChange>
        </w:rPr>
        <w:fldChar w:fldCharType="end"/>
      </w:r>
      <w:r w:rsidR="00333BDC" w:rsidRPr="007154CE">
        <w:rPr>
          <w:bCs w:val="0"/>
          <w:sz w:val="24"/>
          <w:szCs w:val="24"/>
          <w:rPrChange w:id="830" w:author="Ingr Jiri" w:date="2025-06-02T19:05:00Z" w16du:dateUtc="2025-06-02T17:05:00Z">
            <w:rPr/>
          </w:rPrChange>
        </w:rPr>
        <w:t xml:space="preserve">. </w:t>
      </w:r>
      <w:r w:rsidR="009F0CA1" w:rsidRPr="007154CE">
        <w:rPr>
          <w:bCs w:val="0"/>
          <w:sz w:val="24"/>
          <w:szCs w:val="24"/>
          <w:rPrChange w:id="831" w:author="Ingr Jiri" w:date="2025-06-02T19:05:00Z" w16du:dateUtc="2025-06-02T17:05:00Z">
            <w:rPr/>
          </w:rPrChange>
        </w:rPr>
        <w:t>T</w:t>
      </w:r>
      <w:r w:rsidRPr="007154CE">
        <w:rPr>
          <w:bCs w:val="0"/>
          <w:sz w:val="24"/>
          <w:szCs w:val="24"/>
          <w:rPrChange w:id="832" w:author="Ingr Jiri" w:date="2025-06-02T19:05:00Z" w16du:dateUtc="2025-06-02T17:05:00Z">
            <w:rPr/>
          </w:rPrChange>
        </w:rPr>
        <w:t>abul</w:t>
      </w:r>
      <w:r w:rsidR="009F0CA1" w:rsidRPr="007154CE">
        <w:rPr>
          <w:bCs w:val="0"/>
          <w:sz w:val="24"/>
          <w:szCs w:val="24"/>
          <w:rPrChange w:id="833" w:author="Ingr Jiri" w:date="2025-06-02T19:05:00Z" w16du:dateUtc="2025-06-02T17:05:00Z">
            <w:rPr/>
          </w:rPrChange>
        </w:rPr>
        <w:t>ka</w:t>
      </w:r>
      <w:r w:rsidRPr="007154CE">
        <w:rPr>
          <w:bCs w:val="0"/>
          <w:sz w:val="24"/>
          <w:szCs w:val="24"/>
          <w:rPrChange w:id="834" w:author="Ingr Jiri" w:date="2025-06-02T19:05:00Z" w16du:dateUtc="2025-06-02T17:05:00Z">
            <w:rPr/>
          </w:rPrChange>
        </w:rPr>
        <w:t xml:space="preserve"> zároveň </w:t>
      </w:r>
      <w:r w:rsidR="009F0CA1" w:rsidRPr="007154CE">
        <w:rPr>
          <w:bCs w:val="0"/>
          <w:sz w:val="24"/>
          <w:szCs w:val="24"/>
          <w:rPrChange w:id="835" w:author="Ingr Jiri" w:date="2025-06-02T19:05:00Z" w16du:dateUtc="2025-06-02T17:05:00Z">
            <w:rPr/>
          </w:rPrChange>
        </w:rPr>
        <w:t xml:space="preserve">obsahuje </w:t>
      </w:r>
      <w:r w:rsidRPr="007154CE">
        <w:rPr>
          <w:bCs w:val="0"/>
          <w:sz w:val="24"/>
          <w:szCs w:val="24"/>
          <w:rPrChange w:id="836" w:author="Ingr Jiri" w:date="2025-06-02T19:05:00Z" w16du:dateUtc="2025-06-02T17:05:00Z">
            <w:rPr/>
          </w:rPrChange>
        </w:rPr>
        <w:t xml:space="preserve">i další </w:t>
      </w:r>
      <w:r w:rsidR="00333BDC" w:rsidRPr="007154CE">
        <w:rPr>
          <w:bCs w:val="0"/>
          <w:sz w:val="24"/>
          <w:szCs w:val="24"/>
          <w:rPrChange w:id="837" w:author="Ingr Jiri" w:date="2025-06-02T19:05:00Z" w16du:dateUtc="2025-06-02T17:05:00Z">
            <w:rPr/>
          </w:rPrChange>
        </w:rPr>
        <w:t xml:space="preserve">testované či použité </w:t>
      </w:r>
      <w:r w:rsidRPr="007154CE">
        <w:rPr>
          <w:bCs w:val="0"/>
          <w:sz w:val="24"/>
          <w:szCs w:val="24"/>
          <w:rPrChange w:id="838" w:author="Ingr Jiri" w:date="2025-06-02T19:05:00Z" w16du:dateUtc="2025-06-02T17:05:00Z">
            <w:rPr/>
          </w:rPrChange>
        </w:rPr>
        <w:t>hodnoty hyperparametrů, které v</w:t>
      </w:r>
      <w:r w:rsidR="00333BDC" w:rsidRPr="007154CE">
        <w:rPr>
          <w:bCs w:val="0"/>
          <w:sz w:val="24"/>
          <w:szCs w:val="24"/>
          <w:rPrChange w:id="839" w:author="Ingr Jiri" w:date="2025-06-02T19:05:00Z" w16du:dateUtc="2025-06-02T17:05:00Z">
            <w:rPr/>
          </w:rPrChange>
        </w:rPr>
        <w:t xml:space="preserve"> kapitole </w:t>
      </w:r>
      <w:r w:rsidR="00333BDC" w:rsidRPr="007154CE">
        <w:rPr>
          <w:bCs w:val="0"/>
          <w:sz w:val="24"/>
          <w:szCs w:val="24"/>
          <w:rPrChange w:id="840" w:author="Ingr Jiri" w:date="2025-06-02T19:05:00Z" w16du:dateUtc="2025-06-02T17:05:00Z">
            <w:rPr/>
          </w:rPrChange>
        </w:rPr>
        <w:fldChar w:fldCharType="begin"/>
      </w:r>
      <w:r w:rsidR="00333BDC" w:rsidRPr="007154CE">
        <w:rPr>
          <w:bCs w:val="0"/>
          <w:sz w:val="24"/>
          <w:szCs w:val="24"/>
          <w:rPrChange w:id="841" w:author="Ingr Jiri" w:date="2025-06-02T19:05:00Z" w16du:dateUtc="2025-06-02T17:05:00Z">
            <w:rPr/>
          </w:rPrChange>
        </w:rPr>
        <w:instrText xml:space="preserve"> REF _Ref198210617 \r \h </w:instrText>
      </w:r>
      <w:r w:rsidR="00A36777" w:rsidRPr="007154CE">
        <w:rPr>
          <w:bCs w:val="0"/>
          <w:sz w:val="24"/>
          <w:szCs w:val="24"/>
          <w:rPrChange w:id="842" w:author="Ingr Jiri" w:date="2025-06-02T19:05:00Z" w16du:dateUtc="2025-06-02T17:05:00Z">
            <w:rPr/>
          </w:rPrChange>
        </w:rPr>
        <w:instrText xml:space="preserve"> \* MERGEFORMAT </w:instrText>
      </w:r>
      <w:r w:rsidR="00333BDC" w:rsidRPr="004904E2">
        <w:rPr>
          <w:bCs w:val="0"/>
          <w:sz w:val="24"/>
          <w:szCs w:val="24"/>
        </w:rPr>
      </w:r>
      <w:r w:rsidR="00333BDC" w:rsidRPr="007154CE">
        <w:rPr>
          <w:bCs w:val="0"/>
          <w:sz w:val="24"/>
          <w:szCs w:val="24"/>
          <w:rPrChange w:id="843" w:author="Ingr Jiri" w:date="2025-06-02T19:05:00Z" w16du:dateUtc="2025-06-02T17:05:00Z">
            <w:rPr/>
          </w:rPrChange>
        </w:rPr>
        <w:fldChar w:fldCharType="separate"/>
      </w:r>
      <w:r w:rsidR="00C409DD" w:rsidRPr="007154CE">
        <w:rPr>
          <w:bCs w:val="0"/>
          <w:sz w:val="24"/>
          <w:szCs w:val="24"/>
          <w:rPrChange w:id="844" w:author="Ingr Jiri" w:date="2025-06-02T19:05:00Z" w16du:dateUtc="2025-06-02T17:05:00Z">
            <w:rPr/>
          </w:rPrChange>
        </w:rPr>
        <w:t>3.2.9</w:t>
      </w:r>
      <w:r w:rsidR="00333BDC" w:rsidRPr="007154CE">
        <w:rPr>
          <w:bCs w:val="0"/>
          <w:sz w:val="24"/>
          <w:szCs w:val="24"/>
          <w:rPrChange w:id="845" w:author="Ingr Jiri" w:date="2025-06-02T19:05:00Z" w16du:dateUtc="2025-06-02T17:05:00Z">
            <w:rPr/>
          </w:rPrChange>
        </w:rPr>
        <w:fldChar w:fldCharType="end"/>
      </w:r>
      <w:r w:rsidR="00333BDC" w:rsidRPr="007154CE">
        <w:rPr>
          <w:bCs w:val="0"/>
          <w:sz w:val="24"/>
          <w:szCs w:val="24"/>
          <w:rPrChange w:id="846" w:author="Ingr Jiri" w:date="2025-06-02T19:05:00Z" w16du:dateUtc="2025-06-02T17:05:00Z">
            <w:rPr/>
          </w:rPrChange>
        </w:rPr>
        <w:t xml:space="preserve"> nebyly uvedeny.</w:t>
      </w:r>
      <w:r w:rsidR="00A54541" w:rsidRPr="00A36777">
        <w:rPr>
          <w:bCs w:val="0"/>
          <w:sz w:val="24"/>
          <w:szCs w:val="24"/>
        </w:rPr>
        <w:t xml:space="preserve"> </w:t>
      </w:r>
    </w:p>
    <w:p w14:paraId="60381E46" w14:textId="72CFCA01" w:rsidR="00A36777" w:rsidRDefault="00A36777" w:rsidP="00232CB4">
      <w:pPr>
        <w:pStyle w:val="Titulek"/>
        <w:keepNext/>
        <w:spacing w:before="160"/>
      </w:pPr>
      <w:bookmarkStart w:id="847" w:name="_Ref198742129"/>
      <w:r w:rsidRPr="00232CB4">
        <w:rPr>
          <w:b/>
          <w:bCs w:val="0"/>
        </w:rPr>
        <w:t xml:space="preserve">Tabulka </w:t>
      </w:r>
      <w:r w:rsidR="00F067DF">
        <w:rPr>
          <w:b/>
          <w:bCs w:val="0"/>
        </w:rPr>
        <w:fldChar w:fldCharType="begin"/>
      </w:r>
      <w:r w:rsidR="00F067DF">
        <w:rPr>
          <w:b/>
          <w:bCs w:val="0"/>
        </w:rPr>
        <w:instrText xml:space="preserve"> STYLEREF 1 \s </w:instrText>
      </w:r>
      <w:r w:rsidR="00F067DF">
        <w:rPr>
          <w:b/>
          <w:bCs w:val="0"/>
        </w:rPr>
        <w:fldChar w:fldCharType="separate"/>
      </w:r>
      <w:r w:rsidR="00F067DF">
        <w:rPr>
          <w:b/>
          <w:bCs w:val="0"/>
          <w:noProof/>
        </w:rPr>
        <w:t>4</w:t>
      </w:r>
      <w:r w:rsidR="00F067DF">
        <w:rPr>
          <w:b/>
          <w:bCs w:val="0"/>
        </w:rPr>
        <w:fldChar w:fldCharType="end"/>
      </w:r>
      <w:r w:rsidR="00F067DF">
        <w:rPr>
          <w:b/>
          <w:bCs w:val="0"/>
        </w:rPr>
        <w:t>.</w:t>
      </w:r>
      <w:r w:rsidR="00F067DF">
        <w:rPr>
          <w:b/>
          <w:bCs w:val="0"/>
        </w:rPr>
        <w:fldChar w:fldCharType="begin"/>
      </w:r>
      <w:r w:rsidR="00F067DF">
        <w:rPr>
          <w:b/>
          <w:bCs w:val="0"/>
        </w:rPr>
        <w:instrText xml:space="preserve"> SEQ Tabulka \* ARABIC \s 1 </w:instrText>
      </w:r>
      <w:r w:rsidR="00F067DF">
        <w:rPr>
          <w:b/>
          <w:bCs w:val="0"/>
        </w:rPr>
        <w:fldChar w:fldCharType="separate"/>
      </w:r>
      <w:r w:rsidR="00F067DF">
        <w:rPr>
          <w:b/>
          <w:bCs w:val="0"/>
          <w:noProof/>
        </w:rPr>
        <w:t>1</w:t>
      </w:r>
      <w:r w:rsidR="00F067DF">
        <w:rPr>
          <w:b/>
          <w:bCs w:val="0"/>
        </w:rPr>
        <w:fldChar w:fldCharType="end"/>
      </w:r>
      <w:bookmarkEnd w:id="847"/>
      <w:r>
        <w:t xml:space="preserve">: </w:t>
      </w:r>
      <w:r w:rsidRPr="00002E1B">
        <w:t>Hodnoty hyperparametrů výsledného modelu</w:t>
      </w:r>
    </w:p>
    <w:tbl>
      <w:tblPr>
        <w:tblStyle w:val="Mkatabulky"/>
        <w:tblW w:w="0" w:type="auto"/>
        <w:jc w:val="center"/>
        <w:tblBorders>
          <w:insideH w:val="none" w:sz="0" w:space="0" w:color="auto"/>
          <w:insideV w:val="none" w:sz="0" w:space="0" w:color="auto"/>
        </w:tblBorders>
        <w:tblLook w:val="04A0" w:firstRow="1" w:lastRow="0" w:firstColumn="1" w:lastColumn="0" w:noHBand="0" w:noVBand="1"/>
      </w:tblPr>
      <w:tblGrid>
        <w:gridCol w:w="2551"/>
        <w:gridCol w:w="1417"/>
        <w:gridCol w:w="2551"/>
        <w:gridCol w:w="1417"/>
      </w:tblGrid>
      <w:tr w:rsidR="008F4F33" w14:paraId="246A5B39" w14:textId="77777777" w:rsidTr="00232CB4">
        <w:trPr>
          <w:trHeight w:val="448"/>
          <w:jc w:val="center"/>
        </w:trPr>
        <w:tc>
          <w:tcPr>
            <w:tcW w:w="2551" w:type="dxa"/>
            <w:tcBorders>
              <w:top w:val="single" w:sz="12" w:space="0" w:color="auto"/>
              <w:left w:val="single" w:sz="12" w:space="0" w:color="auto"/>
              <w:bottom w:val="single" w:sz="4" w:space="0" w:color="auto"/>
            </w:tcBorders>
            <w:vAlign w:val="center"/>
          </w:tcPr>
          <w:p w14:paraId="1D3C3CB9" w14:textId="1F5D6A20" w:rsidR="008F4F33" w:rsidRPr="00232CB4" w:rsidRDefault="003470F0" w:rsidP="00232CB4">
            <w:pPr>
              <w:pStyle w:val="Textvtabulce"/>
              <w:rPr>
                <w:b/>
              </w:rPr>
            </w:pPr>
            <w:r>
              <w:rPr>
                <w:b/>
              </w:rPr>
              <w:t>H</w:t>
            </w:r>
            <w:r w:rsidR="008F4F33" w:rsidRPr="00232CB4">
              <w:rPr>
                <w:b/>
              </w:rPr>
              <w:t>yperparametr</w:t>
            </w:r>
          </w:p>
        </w:tc>
        <w:tc>
          <w:tcPr>
            <w:tcW w:w="1417" w:type="dxa"/>
            <w:tcBorders>
              <w:top w:val="single" w:sz="12" w:space="0" w:color="auto"/>
              <w:bottom w:val="single" w:sz="4" w:space="0" w:color="auto"/>
              <w:right w:val="double" w:sz="4" w:space="0" w:color="auto"/>
            </w:tcBorders>
            <w:vAlign w:val="center"/>
          </w:tcPr>
          <w:p w14:paraId="2AF24905" w14:textId="7E084454" w:rsidR="008F4F33" w:rsidRPr="00232CB4" w:rsidRDefault="003470F0" w:rsidP="00232CB4">
            <w:pPr>
              <w:pStyle w:val="Textvtabulce"/>
              <w:jc w:val="center"/>
              <w:rPr>
                <w:b/>
              </w:rPr>
            </w:pPr>
            <w:r>
              <w:rPr>
                <w:b/>
              </w:rPr>
              <w:t>H</w:t>
            </w:r>
            <w:r w:rsidR="008F4F33" w:rsidRPr="00232CB4">
              <w:rPr>
                <w:b/>
              </w:rPr>
              <w:t>odnota</w:t>
            </w:r>
          </w:p>
        </w:tc>
        <w:tc>
          <w:tcPr>
            <w:tcW w:w="2551" w:type="dxa"/>
            <w:tcBorders>
              <w:top w:val="single" w:sz="12" w:space="0" w:color="auto"/>
              <w:left w:val="double" w:sz="4" w:space="0" w:color="auto"/>
              <w:bottom w:val="single" w:sz="4" w:space="0" w:color="auto"/>
            </w:tcBorders>
            <w:vAlign w:val="center"/>
          </w:tcPr>
          <w:p w14:paraId="2BE8070E" w14:textId="41D0463E" w:rsidR="008F4F33" w:rsidRPr="00232CB4" w:rsidRDefault="003470F0" w:rsidP="00232CB4">
            <w:pPr>
              <w:pStyle w:val="Textvtabulce"/>
              <w:rPr>
                <w:b/>
              </w:rPr>
            </w:pPr>
            <w:r>
              <w:rPr>
                <w:b/>
              </w:rPr>
              <w:t>H</w:t>
            </w:r>
            <w:r w:rsidR="008F4F33" w:rsidRPr="00232CB4">
              <w:rPr>
                <w:b/>
              </w:rPr>
              <w:t>yperparametr</w:t>
            </w:r>
          </w:p>
        </w:tc>
        <w:tc>
          <w:tcPr>
            <w:tcW w:w="1417" w:type="dxa"/>
            <w:tcBorders>
              <w:top w:val="single" w:sz="12" w:space="0" w:color="auto"/>
              <w:bottom w:val="single" w:sz="4" w:space="0" w:color="auto"/>
              <w:right w:val="single" w:sz="12" w:space="0" w:color="auto"/>
            </w:tcBorders>
            <w:vAlign w:val="center"/>
          </w:tcPr>
          <w:p w14:paraId="7F636D70" w14:textId="0D6BD37C" w:rsidR="008F4F33" w:rsidRPr="00232CB4" w:rsidRDefault="003470F0" w:rsidP="00232CB4">
            <w:pPr>
              <w:pStyle w:val="Textvtabulce"/>
              <w:jc w:val="center"/>
              <w:rPr>
                <w:b/>
              </w:rPr>
            </w:pPr>
            <w:r>
              <w:rPr>
                <w:b/>
              </w:rPr>
              <w:t>H</w:t>
            </w:r>
            <w:r w:rsidR="008F4F33" w:rsidRPr="00232CB4">
              <w:rPr>
                <w:b/>
              </w:rPr>
              <w:t>odnota</w:t>
            </w:r>
          </w:p>
        </w:tc>
      </w:tr>
      <w:tr w:rsidR="00A54541" w14:paraId="66D04A93" w14:textId="77777777" w:rsidTr="00232CB4">
        <w:trPr>
          <w:trHeight w:val="340"/>
          <w:jc w:val="center"/>
        </w:trPr>
        <w:tc>
          <w:tcPr>
            <w:tcW w:w="2551" w:type="dxa"/>
            <w:tcBorders>
              <w:top w:val="single" w:sz="4" w:space="0" w:color="auto"/>
              <w:left w:val="single" w:sz="12" w:space="0" w:color="auto"/>
            </w:tcBorders>
            <w:vAlign w:val="center"/>
          </w:tcPr>
          <w:p w14:paraId="2D97DC53" w14:textId="0478B7F7" w:rsidR="008F4F33" w:rsidRDefault="00A40946" w:rsidP="00232CB4">
            <w:pPr>
              <w:pStyle w:val="Textvtabulce"/>
            </w:pPr>
            <w:r>
              <w:t>počet epoch</w:t>
            </w:r>
          </w:p>
        </w:tc>
        <w:tc>
          <w:tcPr>
            <w:tcW w:w="1417" w:type="dxa"/>
            <w:tcBorders>
              <w:top w:val="single" w:sz="4" w:space="0" w:color="auto"/>
              <w:right w:val="double" w:sz="4" w:space="0" w:color="auto"/>
            </w:tcBorders>
            <w:vAlign w:val="center"/>
          </w:tcPr>
          <w:p w14:paraId="35EC365E" w14:textId="59B6D194" w:rsidR="008F4F33" w:rsidRDefault="00A40946" w:rsidP="00232CB4">
            <w:pPr>
              <w:pStyle w:val="Textvtabulce"/>
              <w:jc w:val="center"/>
            </w:pPr>
            <w:r>
              <w:t>300</w:t>
            </w:r>
          </w:p>
        </w:tc>
        <w:tc>
          <w:tcPr>
            <w:tcW w:w="2551" w:type="dxa"/>
            <w:tcBorders>
              <w:top w:val="single" w:sz="4" w:space="0" w:color="auto"/>
              <w:left w:val="double" w:sz="4" w:space="0" w:color="auto"/>
            </w:tcBorders>
            <w:vAlign w:val="center"/>
          </w:tcPr>
          <w:p w14:paraId="41EE824D" w14:textId="4806D2EF" w:rsidR="008F4F33" w:rsidRDefault="00A40946" w:rsidP="00232CB4">
            <w:pPr>
              <w:pStyle w:val="Textvtabulce"/>
            </w:pPr>
            <w:r>
              <w:t>optimalizátor</w:t>
            </w:r>
          </w:p>
        </w:tc>
        <w:tc>
          <w:tcPr>
            <w:tcW w:w="1417" w:type="dxa"/>
            <w:tcBorders>
              <w:top w:val="single" w:sz="4" w:space="0" w:color="auto"/>
              <w:right w:val="single" w:sz="12" w:space="0" w:color="auto"/>
            </w:tcBorders>
            <w:vAlign w:val="center"/>
          </w:tcPr>
          <w:p w14:paraId="760988C1" w14:textId="32C5D6F4" w:rsidR="008F4F33" w:rsidRDefault="00A40946" w:rsidP="00232CB4">
            <w:pPr>
              <w:pStyle w:val="Textvtabulce"/>
              <w:jc w:val="center"/>
            </w:pPr>
            <w:r>
              <w:t>AdamW</w:t>
            </w:r>
          </w:p>
        </w:tc>
      </w:tr>
      <w:tr w:rsidR="00A54541" w14:paraId="2CE65D87" w14:textId="77777777" w:rsidTr="00232CB4">
        <w:trPr>
          <w:trHeight w:val="340"/>
          <w:jc w:val="center"/>
        </w:trPr>
        <w:tc>
          <w:tcPr>
            <w:tcW w:w="2551" w:type="dxa"/>
            <w:tcBorders>
              <w:left w:val="single" w:sz="12" w:space="0" w:color="auto"/>
            </w:tcBorders>
            <w:vAlign w:val="center"/>
          </w:tcPr>
          <w:p w14:paraId="5FC9C9FC" w14:textId="62B7DE29" w:rsidR="008F4F33" w:rsidRDefault="00A40946" w:rsidP="00232CB4">
            <w:pPr>
              <w:pStyle w:val="Textvtabulce"/>
            </w:pPr>
            <w:r>
              <w:t>patience</w:t>
            </w:r>
          </w:p>
        </w:tc>
        <w:tc>
          <w:tcPr>
            <w:tcW w:w="1417" w:type="dxa"/>
            <w:tcBorders>
              <w:right w:val="double" w:sz="4" w:space="0" w:color="auto"/>
            </w:tcBorders>
            <w:vAlign w:val="center"/>
          </w:tcPr>
          <w:p w14:paraId="5B56A78E" w14:textId="775234A8" w:rsidR="008F4F33" w:rsidRDefault="00A40946" w:rsidP="00232CB4">
            <w:pPr>
              <w:pStyle w:val="Textvtabulce"/>
              <w:jc w:val="center"/>
            </w:pPr>
            <w:r>
              <w:t>50</w:t>
            </w:r>
          </w:p>
        </w:tc>
        <w:tc>
          <w:tcPr>
            <w:tcW w:w="2551" w:type="dxa"/>
            <w:tcBorders>
              <w:left w:val="double" w:sz="4" w:space="0" w:color="auto"/>
            </w:tcBorders>
            <w:vAlign w:val="center"/>
          </w:tcPr>
          <w:p w14:paraId="2666D8B7" w14:textId="453CE318" w:rsidR="008F4F33" w:rsidRDefault="00A40946" w:rsidP="00232CB4">
            <w:pPr>
              <w:pStyle w:val="Textvtabulce"/>
            </w:pPr>
            <w:r>
              <w:t>momentum</w:t>
            </w:r>
          </w:p>
        </w:tc>
        <w:tc>
          <w:tcPr>
            <w:tcW w:w="1417" w:type="dxa"/>
            <w:tcBorders>
              <w:right w:val="single" w:sz="12" w:space="0" w:color="auto"/>
            </w:tcBorders>
            <w:vAlign w:val="center"/>
          </w:tcPr>
          <w:p w14:paraId="5294AE0F" w14:textId="40C2D9B2" w:rsidR="008F4F33" w:rsidRDefault="00A40946" w:rsidP="00232CB4">
            <w:pPr>
              <w:pStyle w:val="Textvtabulce"/>
              <w:jc w:val="center"/>
            </w:pPr>
            <w:r>
              <w:t>0,99</w:t>
            </w:r>
          </w:p>
        </w:tc>
      </w:tr>
      <w:tr w:rsidR="00A54541" w14:paraId="7AFF5CBC" w14:textId="77777777" w:rsidTr="00232CB4">
        <w:trPr>
          <w:trHeight w:val="340"/>
          <w:jc w:val="center"/>
        </w:trPr>
        <w:tc>
          <w:tcPr>
            <w:tcW w:w="2551" w:type="dxa"/>
            <w:tcBorders>
              <w:left w:val="single" w:sz="12" w:space="0" w:color="auto"/>
            </w:tcBorders>
            <w:vAlign w:val="center"/>
          </w:tcPr>
          <w:p w14:paraId="1C9EC2FC" w14:textId="4EB02445" w:rsidR="008F4F33" w:rsidRDefault="00A40946" w:rsidP="00232CB4">
            <w:pPr>
              <w:pStyle w:val="Textvtabulce"/>
            </w:pPr>
            <w:r>
              <w:t>batch size</w:t>
            </w:r>
          </w:p>
        </w:tc>
        <w:tc>
          <w:tcPr>
            <w:tcW w:w="1417" w:type="dxa"/>
            <w:tcBorders>
              <w:right w:val="double" w:sz="4" w:space="0" w:color="auto"/>
            </w:tcBorders>
            <w:vAlign w:val="center"/>
          </w:tcPr>
          <w:p w14:paraId="11AB0734" w14:textId="32F9A534" w:rsidR="008F4F33" w:rsidRDefault="00A40946" w:rsidP="00232CB4">
            <w:pPr>
              <w:pStyle w:val="Textvtabulce"/>
              <w:jc w:val="center"/>
            </w:pPr>
            <w:r>
              <w:t>16</w:t>
            </w:r>
          </w:p>
        </w:tc>
        <w:tc>
          <w:tcPr>
            <w:tcW w:w="2551" w:type="dxa"/>
            <w:tcBorders>
              <w:left w:val="double" w:sz="4" w:space="0" w:color="auto"/>
            </w:tcBorders>
            <w:vAlign w:val="center"/>
          </w:tcPr>
          <w:p w14:paraId="69401E92" w14:textId="04DF42B0" w:rsidR="008F4F33" w:rsidRDefault="00A40946" w:rsidP="00232CB4">
            <w:pPr>
              <w:pStyle w:val="Textvtabulce"/>
            </w:pPr>
            <w:r>
              <w:t>weight decay</w:t>
            </w:r>
          </w:p>
        </w:tc>
        <w:tc>
          <w:tcPr>
            <w:tcW w:w="1417" w:type="dxa"/>
            <w:tcBorders>
              <w:right w:val="single" w:sz="12" w:space="0" w:color="auto"/>
            </w:tcBorders>
            <w:vAlign w:val="center"/>
          </w:tcPr>
          <w:p w14:paraId="5BE1A838" w14:textId="08F2237F" w:rsidR="008F4F33" w:rsidRDefault="00A40946" w:rsidP="00232CB4">
            <w:pPr>
              <w:pStyle w:val="Textvtabulce"/>
              <w:jc w:val="center"/>
            </w:pPr>
            <w:r>
              <w:t>0,0003</w:t>
            </w:r>
          </w:p>
        </w:tc>
      </w:tr>
      <w:tr w:rsidR="00A54541" w14:paraId="79B56D8E" w14:textId="77777777" w:rsidTr="00232CB4">
        <w:trPr>
          <w:trHeight w:val="340"/>
          <w:jc w:val="center"/>
        </w:trPr>
        <w:tc>
          <w:tcPr>
            <w:tcW w:w="2551" w:type="dxa"/>
            <w:tcBorders>
              <w:left w:val="single" w:sz="12" w:space="0" w:color="auto"/>
            </w:tcBorders>
            <w:vAlign w:val="center"/>
          </w:tcPr>
          <w:p w14:paraId="319583D2" w14:textId="68B8019F" w:rsidR="008F4F33" w:rsidRDefault="00A40946" w:rsidP="00232CB4">
            <w:pPr>
              <w:pStyle w:val="Textvtabulce"/>
            </w:pPr>
            <w:r>
              <w:t>velikost obrazu</w:t>
            </w:r>
          </w:p>
        </w:tc>
        <w:tc>
          <w:tcPr>
            <w:tcW w:w="1417" w:type="dxa"/>
            <w:tcBorders>
              <w:right w:val="double" w:sz="4" w:space="0" w:color="auto"/>
            </w:tcBorders>
            <w:vAlign w:val="center"/>
          </w:tcPr>
          <w:p w14:paraId="4FEEDBF1" w14:textId="4A6F1D14" w:rsidR="008F4F33" w:rsidRDefault="00A40946" w:rsidP="00232CB4">
            <w:pPr>
              <w:pStyle w:val="Textvtabulce"/>
              <w:jc w:val="center"/>
            </w:pPr>
            <w:r>
              <w:t>640</w:t>
            </w:r>
          </w:p>
        </w:tc>
        <w:tc>
          <w:tcPr>
            <w:tcW w:w="2551" w:type="dxa"/>
            <w:tcBorders>
              <w:left w:val="double" w:sz="4" w:space="0" w:color="auto"/>
            </w:tcBorders>
            <w:vAlign w:val="center"/>
          </w:tcPr>
          <w:p w14:paraId="19787F6D" w14:textId="289F0E26" w:rsidR="008F4F33" w:rsidRDefault="00A40946" w:rsidP="00232CB4">
            <w:pPr>
              <w:pStyle w:val="Textvtabulce"/>
            </w:pPr>
            <w:r>
              <w:t>mozaiková augmentace</w:t>
            </w:r>
          </w:p>
        </w:tc>
        <w:tc>
          <w:tcPr>
            <w:tcW w:w="1417" w:type="dxa"/>
            <w:tcBorders>
              <w:right w:val="single" w:sz="12" w:space="0" w:color="auto"/>
            </w:tcBorders>
            <w:vAlign w:val="center"/>
          </w:tcPr>
          <w:p w14:paraId="3EBD2807" w14:textId="2EE091C2" w:rsidR="008F4F33" w:rsidRDefault="00A40946" w:rsidP="00232CB4">
            <w:pPr>
              <w:pStyle w:val="Textvtabulce"/>
              <w:jc w:val="center"/>
            </w:pPr>
            <w:r>
              <w:t>1,0</w:t>
            </w:r>
          </w:p>
        </w:tc>
      </w:tr>
      <w:tr w:rsidR="00A54541" w14:paraId="16E68DF7" w14:textId="77777777" w:rsidTr="00232CB4">
        <w:trPr>
          <w:trHeight w:val="340"/>
          <w:jc w:val="center"/>
        </w:trPr>
        <w:tc>
          <w:tcPr>
            <w:tcW w:w="2551" w:type="dxa"/>
            <w:tcBorders>
              <w:left w:val="single" w:sz="12" w:space="0" w:color="auto"/>
            </w:tcBorders>
            <w:vAlign w:val="center"/>
          </w:tcPr>
          <w:p w14:paraId="4038D8B2" w14:textId="10BC1C7B" w:rsidR="008F4F33" w:rsidRDefault="00A40946" w:rsidP="00232CB4">
            <w:pPr>
              <w:pStyle w:val="Textvtabulce"/>
            </w:pPr>
            <w:r>
              <w:t>rychlost učení</w:t>
            </w:r>
          </w:p>
        </w:tc>
        <w:tc>
          <w:tcPr>
            <w:tcW w:w="1417" w:type="dxa"/>
            <w:tcBorders>
              <w:right w:val="double" w:sz="4" w:space="0" w:color="auto"/>
            </w:tcBorders>
            <w:vAlign w:val="center"/>
          </w:tcPr>
          <w:p w14:paraId="5FDE0518" w14:textId="0DAA30EA" w:rsidR="008F4F33" w:rsidRDefault="00A40946" w:rsidP="00232CB4">
            <w:pPr>
              <w:pStyle w:val="Textvtabulce"/>
              <w:jc w:val="center"/>
            </w:pPr>
            <w:r>
              <w:t>0,006</w:t>
            </w:r>
          </w:p>
        </w:tc>
        <w:tc>
          <w:tcPr>
            <w:tcW w:w="2551" w:type="dxa"/>
            <w:tcBorders>
              <w:left w:val="double" w:sz="4" w:space="0" w:color="auto"/>
            </w:tcBorders>
            <w:vAlign w:val="center"/>
          </w:tcPr>
          <w:p w14:paraId="63766127" w14:textId="7B271425" w:rsidR="008F4F33" w:rsidRDefault="00A40946" w:rsidP="00232CB4">
            <w:pPr>
              <w:pStyle w:val="Textvtabulce"/>
            </w:pPr>
            <w:r>
              <w:t>horizontální převrácení</w:t>
            </w:r>
          </w:p>
        </w:tc>
        <w:tc>
          <w:tcPr>
            <w:tcW w:w="1417" w:type="dxa"/>
            <w:tcBorders>
              <w:right w:val="single" w:sz="12" w:space="0" w:color="auto"/>
            </w:tcBorders>
            <w:vAlign w:val="center"/>
          </w:tcPr>
          <w:p w14:paraId="4F7A0389" w14:textId="175BB795" w:rsidR="008F4F33" w:rsidRDefault="00A40946" w:rsidP="00232CB4">
            <w:pPr>
              <w:pStyle w:val="Textvtabulce"/>
              <w:jc w:val="center"/>
            </w:pPr>
            <w:r>
              <w:t>0,25</w:t>
            </w:r>
          </w:p>
        </w:tc>
      </w:tr>
      <w:tr w:rsidR="00A54541" w14:paraId="012CA9C4" w14:textId="77777777" w:rsidTr="00232CB4">
        <w:trPr>
          <w:trHeight w:val="340"/>
          <w:jc w:val="center"/>
        </w:trPr>
        <w:tc>
          <w:tcPr>
            <w:tcW w:w="2551" w:type="dxa"/>
            <w:tcBorders>
              <w:left w:val="single" w:sz="12" w:space="0" w:color="auto"/>
              <w:bottom w:val="single" w:sz="12" w:space="0" w:color="auto"/>
            </w:tcBorders>
            <w:vAlign w:val="center"/>
          </w:tcPr>
          <w:p w14:paraId="25E1057D" w14:textId="78B191FD" w:rsidR="008F4F33" w:rsidRDefault="00A40946" w:rsidP="00232CB4">
            <w:pPr>
              <w:pStyle w:val="Textvtabulce"/>
            </w:pPr>
            <w:r>
              <w:t>scale</w:t>
            </w:r>
          </w:p>
        </w:tc>
        <w:tc>
          <w:tcPr>
            <w:tcW w:w="1417" w:type="dxa"/>
            <w:tcBorders>
              <w:bottom w:val="single" w:sz="12" w:space="0" w:color="auto"/>
              <w:right w:val="double" w:sz="4" w:space="0" w:color="auto"/>
            </w:tcBorders>
            <w:vAlign w:val="center"/>
          </w:tcPr>
          <w:p w14:paraId="449C4E32" w14:textId="5B4DE56D" w:rsidR="008F4F33" w:rsidRDefault="00A40946" w:rsidP="00232CB4">
            <w:pPr>
              <w:pStyle w:val="Textvtabulce"/>
              <w:jc w:val="center"/>
            </w:pPr>
            <w:r>
              <w:t>0,75</w:t>
            </w:r>
          </w:p>
        </w:tc>
        <w:tc>
          <w:tcPr>
            <w:tcW w:w="2551" w:type="dxa"/>
            <w:tcBorders>
              <w:left w:val="double" w:sz="4" w:space="0" w:color="auto"/>
              <w:bottom w:val="single" w:sz="12" w:space="0" w:color="auto"/>
            </w:tcBorders>
            <w:vAlign w:val="center"/>
          </w:tcPr>
          <w:p w14:paraId="3B70C070" w14:textId="3547B534" w:rsidR="008F4F33" w:rsidRDefault="00A40946" w:rsidP="00232CB4">
            <w:pPr>
              <w:pStyle w:val="Textvtabulce"/>
            </w:pPr>
            <w:r>
              <w:t>vertikální převrácení</w:t>
            </w:r>
          </w:p>
        </w:tc>
        <w:tc>
          <w:tcPr>
            <w:tcW w:w="1417" w:type="dxa"/>
            <w:tcBorders>
              <w:bottom w:val="single" w:sz="12" w:space="0" w:color="auto"/>
              <w:right w:val="single" w:sz="12" w:space="0" w:color="auto"/>
            </w:tcBorders>
            <w:vAlign w:val="center"/>
          </w:tcPr>
          <w:p w14:paraId="6F934E38" w14:textId="5F83C8CC" w:rsidR="008F4F33" w:rsidRDefault="00A40946" w:rsidP="00232CB4">
            <w:pPr>
              <w:pStyle w:val="Textvtabulce"/>
              <w:jc w:val="center"/>
            </w:pPr>
            <w:r>
              <w:t>0,00</w:t>
            </w:r>
          </w:p>
        </w:tc>
      </w:tr>
    </w:tbl>
    <w:p w14:paraId="7BC2CB42" w14:textId="7A120D7E" w:rsidR="00CD1490" w:rsidRDefault="00333BDC" w:rsidP="00232CB4">
      <w:pPr>
        <w:spacing w:before="160"/>
      </w:pPr>
      <w:r>
        <w:t xml:space="preserve">Testování bylo provedeno na velikosti modelu YOLO11s. </w:t>
      </w:r>
      <w:r w:rsidR="002E2779">
        <w:t>Z</w:t>
      </w:r>
      <w:r>
        <w:t xml:space="preserve"> časových a výpočetních důvodů probíhal trénink modelu na konkrétním rozložení datasetu bez využití metody křížové validace. Optimalizované hodnoty hyperparametrů byly použity </w:t>
      </w:r>
      <w:r w:rsidR="002E2779">
        <w:t xml:space="preserve">při </w:t>
      </w:r>
      <w:r>
        <w:t>finální</w:t>
      </w:r>
      <w:r w:rsidR="002E2779">
        <w:t>m</w:t>
      </w:r>
      <w:r>
        <w:t xml:space="preserve"> trénování modelu jako pro velikost YOLO11s, tak pro YOLO11m.</w:t>
      </w:r>
    </w:p>
    <w:p w14:paraId="4DD0915A" w14:textId="72B0DF06" w:rsidR="00333BDC" w:rsidRDefault="00333BDC" w:rsidP="00333BDC">
      <w:pPr>
        <w:pStyle w:val="Nadpis2"/>
      </w:pPr>
      <w:bookmarkStart w:id="848" w:name="_Toc199797241"/>
      <w:r>
        <w:t>Výsledný model</w:t>
      </w:r>
      <w:bookmarkEnd w:id="848"/>
    </w:p>
    <w:p w14:paraId="7FF9DAB5" w14:textId="2B64B401" w:rsidR="001F6158" w:rsidRDefault="002545B8">
      <w:r>
        <w:t>K vytvoření výsledného modelu pro detekci hlasivek a jeho vyhodnocení bylo využito metody křížové validace</w:t>
      </w:r>
      <w:r w:rsidR="00F539DA">
        <w:t xml:space="preserve"> (</w:t>
      </w:r>
      <w:r>
        <w:t>kap</w:t>
      </w:r>
      <w:r w:rsidR="00F539DA">
        <w:t>.</w:t>
      </w:r>
      <w:r>
        <w:t xml:space="preserve"> </w:t>
      </w:r>
      <w:r>
        <w:fldChar w:fldCharType="begin"/>
      </w:r>
      <w:r>
        <w:instrText xml:space="preserve"> REF _Ref198290123 \r \h </w:instrText>
      </w:r>
      <w:r>
        <w:fldChar w:fldCharType="separate"/>
      </w:r>
      <w:r w:rsidR="00C409DD">
        <w:t>3.1.4</w:t>
      </w:r>
      <w:r>
        <w:fldChar w:fldCharType="end"/>
      </w:r>
      <w:r w:rsidR="00F539DA">
        <w:t>)</w:t>
      </w:r>
      <w:r>
        <w:t xml:space="preserve">. </w:t>
      </w:r>
      <w:r w:rsidR="002A40FA">
        <w:t>Pro finální výpočet metrik vyhodnocujících přesnost detekce modelu bylo natrénováno 9 modelů, s</w:t>
      </w:r>
      <w:r w:rsidR="0041045D">
        <w:t xml:space="preserve">e stejně objemnými datasety, ale rozdílným rozložením </w:t>
      </w:r>
      <w:r w:rsidR="0041045D">
        <w:lastRenderedPageBreak/>
        <w:t>vzorků mezi trénovací a validační sadou.</w:t>
      </w:r>
      <w:r w:rsidR="002A40FA">
        <w:t xml:space="preserve"> </w:t>
      </w:r>
      <w:r w:rsidR="0041045D">
        <w:t>Křížová validace byla provedena na velikostech modelu s (</w:t>
      </w:r>
      <w:r w:rsidR="00F109E8">
        <w:fldChar w:fldCharType="begin"/>
      </w:r>
      <w:r w:rsidR="00F109E8">
        <w:instrText xml:space="preserve"> REF _Ref198761200 \h </w:instrText>
      </w:r>
      <w:r w:rsidR="00F109E8">
        <w:fldChar w:fldCharType="separate"/>
      </w:r>
      <w:r w:rsidR="00C409DD" w:rsidRPr="00232CB4">
        <w:rPr>
          <w:b/>
        </w:rPr>
        <w:t xml:space="preserve">Obr. </w:t>
      </w:r>
      <w:r w:rsidR="00C409DD">
        <w:rPr>
          <w:b/>
          <w:bCs/>
          <w:noProof/>
        </w:rPr>
        <w:t>4</w:t>
      </w:r>
      <w:r w:rsidR="00C409DD">
        <w:rPr>
          <w:b/>
          <w:bCs/>
        </w:rPr>
        <w:t>.</w:t>
      </w:r>
      <w:r w:rsidR="00C409DD">
        <w:rPr>
          <w:b/>
          <w:bCs/>
          <w:noProof/>
        </w:rPr>
        <w:t>1</w:t>
      </w:r>
      <w:r w:rsidR="00F109E8">
        <w:fldChar w:fldCharType="end"/>
      </w:r>
      <w:r w:rsidR="0041045D">
        <w:t>) a m</w:t>
      </w:r>
      <w:r w:rsidR="00F109E8">
        <w:t xml:space="preserve"> (</w:t>
      </w:r>
      <w:r w:rsidR="00F109E8">
        <w:fldChar w:fldCharType="begin"/>
      </w:r>
      <w:r w:rsidR="00F109E8">
        <w:instrText xml:space="preserve"> REF _Ref198761377 \h </w:instrText>
      </w:r>
      <w:r w:rsidR="00F109E8">
        <w:fldChar w:fldCharType="separate"/>
      </w:r>
      <w:r w:rsidR="00C409DD" w:rsidRPr="00232CB4">
        <w:rPr>
          <w:b/>
        </w:rPr>
        <w:t xml:space="preserve">Obr. </w:t>
      </w:r>
      <w:r w:rsidR="00C409DD">
        <w:rPr>
          <w:b/>
          <w:bCs/>
          <w:noProof/>
        </w:rPr>
        <w:t>4</w:t>
      </w:r>
      <w:r w:rsidR="00C409DD" w:rsidRPr="00232CB4">
        <w:rPr>
          <w:b/>
        </w:rPr>
        <w:t>.</w:t>
      </w:r>
      <w:r w:rsidR="00C409DD">
        <w:rPr>
          <w:b/>
          <w:bCs/>
          <w:noProof/>
        </w:rPr>
        <w:t>2</w:t>
      </w:r>
      <w:r w:rsidR="00F109E8">
        <w:fldChar w:fldCharType="end"/>
      </w:r>
      <w:r w:rsidR="00F109E8">
        <w:t xml:space="preserve">). </w:t>
      </w:r>
    </w:p>
    <w:p w14:paraId="536D9BCF" w14:textId="7EDFCCE1" w:rsidR="00546D23" w:rsidRDefault="00F109E8">
      <w:r>
        <w:t>V obou případech jsou výsledky modelů trénovaných na dílčích datasetech velmi odlišné.</w:t>
      </w:r>
      <w:r w:rsidR="00546D23">
        <w:t xml:space="preserve"> Tato odlišnost je pravděpodobně způsobena malým množstvím dat a jejich specifickou strukturou. Celý dataset obsahuje pouze 20 pacientů a každý dílčí validační soubor při křížové validaci je tvořen jedním až </w:t>
      </w:r>
      <w:r w:rsidR="009D7341">
        <w:t>čtyřmi</w:t>
      </w:r>
      <w:r w:rsidR="00546D23">
        <w:t xml:space="preserve"> pacienty. Vzhledem k vysoké variabilitě mezi pacienty (výskytu různých patologických jevů, kvalitě záznamu atd.) má přítomnost určitého pacienta ve validační sadě výrazný vliv na výsledné metriky modelu.</w:t>
      </w:r>
    </w:p>
    <w:p w14:paraId="21A61FA4" w14:textId="1A329896" w:rsidR="001F6158" w:rsidRDefault="001F6158">
      <w:r>
        <w:t xml:space="preserve">Na </w:t>
      </w:r>
      <w:r>
        <w:fldChar w:fldCharType="begin"/>
      </w:r>
      <w:r>
        <w:instrText xml:space="preserve"> REF _Ref198761200 \h </w:instrText>
      </w:r>
      <w:r>
        <w:fldChar w:fldCharType="separate"/>
      </w:r>
      <w:r w:rsidR="00C409DD" w:rsidRPr="00232CB4">
        <w:rPr>
          <w:b/>
        </w:rPr>
        <w:t xml:space="preserve">Obr. </w:t>
      </w:r>
      <w:r w:rsidR="00C409DD">
        <w:rPr>
          <w:b/>
          <w:bCs/>
          <w:noProof/>
        </w:rPr>
        <w:t>4</w:t>
      </w:r>
      <w:r w:rsidR="00C409DD">
        <w:rPr>
          <w:b/>
          <w:bCs/>
        </w:rPr>
        <w:t>.</w:t>
      </w:r>
      <w:r w:rsidR="00C409DD">
        <w:rPr>
          <w:b/>
          <w:bCs/>
          <w:noProof/>
        </w:rPr>
        <w:t>1</w:t>
      </w:r>
      <w:r>
        <w:fldChar w:fldCharType="end"/>
      </w:r>
      <w:r>
        <w:t xml:space="preserve"> jsou znázorněny výsledné metriky </w:t>
      </w:r>
      <m:oMath>
        <m:r>
          <w:rPr>
            <w:rFonts w:ascii="Cambria Math" w:hAnsi="Cambria Math"/>
          </w:rPr>
          <m:t>mAP@50</m:t>
        </m:r>
      </m:oMath>
      <w:r>
        <w:t xml:space="preserve"> a </w:t>
      </w:r>
      <m:oMath>
        <m:r>
          <w:rPr>
            <w:rFonts w:ascii="Cambria Math" w:hAnsi="Cambria Math"/>
          </w:rPr>
          <m:t>mAP@[50:95]</m:t>
        </m:r>
      </m:oMath>
      <w:r>
        <w:t xml:space="preserve"> </w:t>
      </w:r>
      <w:ins w:id="849" w:author="Ingr Jiri" w:date="2025-06-02T18:54:00Z" w16du:dateUtc="2025-06-02T16:54:00Z">
        <w:r w:rsidR="0011244F">
          <w:t>(</w:t>
        </w:r>
      </w:ins>
      <w:ins w:id="850" w:author="Ingr Jiri" w:date="2025-06-02T18:52:00Z" w16du:dateUtc="2025-06-02T16:52:00Z">
        <w:r w:rsidR="00C33A23">
          <w:t>změřené na testovací sadě</w:t>
        </w:r>
      </w:ins>
      <w:ins w:id="851" w:author="Ingr Jiri" w:date="2025-06-02T18:54:00Z" w16du:dateUtc="2025-06-02T16:54:00Z">
        <w:r w:rsidR="0011244F">
          <w:t>)</w:t>
        </w:r>
      </w:ins>
      <w:ins w:id="852" w:author="Ingr Jiri" w:date="2025-06-02T18:52:00Z" w16du:dateUtc="2025-06-02T16:52:00Z">
        <w:r w:rsidR="00C33A23">
          <w:t xml:space="preserve"> </w:t>
        </w:r>
      </w:ins>
      <w:r>
        <w:t xml:space="preserve">pro dílčí modely YOLO11s natrénované v rámci </w:t>
      </w:r>
      <w:r w:rsidR="00AD19FE">
        <w:t xml:space="preserve">procesu </w:t>
      </w:r>
      <w:r>
        <w:t xml:space="preserve">křížové validace. Hodnoty </w:t>
      </w:r>
      <m:oMath>
        <m:r>
          <w:rPr>
            <w:rFonts w:ascii="Cambria Math" w:hAnsi="Cambria Math"/>
          </w:rPr>
          <m:t>mAP@50</m:t>
        </m:r>
      </m:oMath>
      <w:r>
        <w:t xml:space="preserve"> se pohybují v</w:t>
      </w:r>
      <w:r w:rsidR="00AD19FE">
        <w:t xml:space="preserve"> rozmezí </w:t>
      </w:r>
      <w:r>
        <w:t>od 0,561 do 0,977</w:t>
      </w:r>
      <w:r w:rsidR="00AD19FE">
        <w:t>, zatímco přísnější</w:t>
      </w:r>
      <w:r>
        <w:t xml:space="preserve"> metrika </w:t>
      </w:r>
      <m:oMath>
        <m:r>
          <w:rPr>
            <w:rFonts w:ascii="Cambria Math" w:hAnsi="Cambria Math"/>
          </w:rPr>
          <m:t>mAP@[50:95]</m:t>
        </m:r>
      </m:oMath>
      <w:r>
        <w:t xml:space="preserve"> </w:t>
      </w:r>
      <w:r w:rsidR="00AD19FE">
        <w:t>dosahuje hodnot</w:t>
      </w:r>
      <w:r>
        <w:t xml:space="preserve"> mezi 0,423 a 0,736. </w:t>
      </w:r>
      <w:r w:rsidR="00AD19FE">
        <w:t>Průměrné hodnoty těchto metrik byly vypočteny dle</w:t>
      </w:r>
      <w:r>
        <w:t xml:space="preserve"> </w:t>
      </w:r>
      <w:r w:rsidR="000A2FC9">
        <w:t xml:space="preserve">rovnice </w:t>
      </w:r>
      <w:ins w:id="853" w:author="Ingr Jiri" w:date="2025-06-02T16:40:00Z" w16du:dateUtc="2025-06-02T14:40:00Z">
        <w:r w:rsidR="00E4193D">
          <w:t>(</w:t>
        </w:r>
        <w:r w:rsidR="00E4193D">
          <w:fldChar w:fldCharType="begin"/>
        </w:r>
        <w:r w:rsidR="00E4193D">
          <w:instrText xml:space="preserve"> REF rovnice_4_1 \h </w:instrText>
        </w:r>
      </w:ins>
      <w:ins w:id="854" w:author="Ingr Jiri" w:date="2025-06-02T16:40:00Z" w16du:dateUtc="2025-06-02T14:40:00Z">
        <w:r w:rsidR="00E4193D">
          <w:fldChar w:fldCharType="separate"/>
        </w:r>
        <w:r w:rsidR="00E4193D">
          <w:t>4.1</w:t>
        </w:r>
        <w:r w:rsidR="00E4193D">
          <w:fldChar w:fldCharType="end"/>
        </w:r>
      </w:ins>
      <w:del w:id="855" w:author="Ingr Jiri" w:date="2025-06-02T16:40:00Z" w16du:dateUtc="2025-06-02T14:40:00Z">
        <w:r w:rsidR="000A2FC9" w:rsidDel="00E4193D">
          <w:delText>4.1</w:delText>
        </w:r>
      </w:del>
      <w:ins w:id="856" w:author="Ingr Jiri" w:date="2025-06-02T16:40:00Z" w16du:dateUtc="2025-06-02T14:40:00Z">
        <w:r w:rsidR="00E4193D">
          <w:t>)</w:t>
        </w:r>
      </w:ins>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96"/>
      </w:tblGrid>
      <w:tr w:rsidR="003C06E3" w14:paraId="2768072D" w14:textId="77777777" w:rsidTr="00232CB4">
        <w:tc>
          <w:tcPr>
            <w:tcW w:w="8364" w:type="dxa"/>
            <w:vAlign w:val="center"/>
          </w:tcPr>
          <w:p w14:paraId="680D29BF" w14:textId="1117D6DA" w:rsidR="003C06E3" w:rsidRPr="003C06E3" w:rsidRDefault="00000000" w:rsidP="00232CB4">
            <w:pPr>
              <w:spacing w:after="0"/>
              <w:jc w:val="center"/>
            </w:pPr>
            <m:oMathPara>
              <m:oMath>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9</m:t>
                    </m:r>
                  </m:sup>
                  <m:e>
                    <m:sSub>
                      <m:sSubPr>
                        <m:ctrlPr>
                          <w:rPr>
                            <w:rFonts w:ascii="Cambria Math" w:hAnsi="Cambria Math"/>
                            <w:i/>
                          </w:rPr>
                        </m:ctrlPr>
                      </m:sSubPr>
                      <m:e>
                        <m:r>
                          <w:rPr>
                            <w:rFonts w:ascii="Cambria Math" w:hAnsi="Cambria Math"/>
                          </w:rPr>
                          <m:t>E</m:t>
                        </m:r>
                      </m:e>
                      <m:sub>
                        <m:r>
                          <w:rPr>
                            <w:rFonts w:ascii="Cambria Math" w:hAnsi="Cambria Math"/>
                          </w:rPr>
                          <m:t>i</m:t>
                        </m:r>
                      </m:sub>
                    </m:sSub>
                  </m:e>
                </m:nary>
              </m:oMath>
            </m:oMathPara>
          </w:p>
        </w:tc>
        <w:tc>
          <w:tcPr>
            <w:tcW w:w="696" w:type="dxa"/>
            <w:vAlign w:val="center"/>
          </w:tcPr>
          <w:p w14:paraId="5C078437" w14:textId="2B2248DF" w:rsidR="003C06E3" w:rsidRDefault="003C06E3" w:rsidP="00232CB4">
            <w:pPr>
              <w:jc w:val="center"/>
            </w:pPr>
            <w:r>
              <w:t>(</w:t>
            </w:r>
            <w:bookmarkStart w:id="857" w:name="rovnice_4_1"/>
            <w:r>
              <w:t>4.1</w:t>
            </w:r>
            <w:bookmarkEnd w:id="857"/>
            <w:r>
              <w:t>)</w:t>
            </w:r>
          </w:p>
        </w:tc>
      </w:tr>
    </w:tbl>
    <w:p w14:paraId="1260D789" w14:textId="32179181" w:rsidR="003C06E3" w:rsidRDefault="000A2FC9" w:rsidP="00132B4B">
      <w:r>
        <w:t xml:space="preserve">kde </w:t>
      </w:r>
      <m:oMath>
        <m:acc>
          <m:accPr>
            <m:chr m:val="̅"/>
            <m:ctrlPr>
              <w:rPr>
                <w:rFonts w:ascii="Cambria Math" w:hAnsi="Cambria Math"/>
                <w:i/>
              </w:rPr>
            </m:ctrlPr>
          </m:accPr>
          <m:e>
            <m:r>
              <w:rPr>
                <w:rFonts w:ascii="Cambria Math" w:hAnsi="Cambria Math"/>
              </w:rPr>
              <m:t>E</m:t>
            </m:r>
          </m:e>
        </m:acc>
      </m:oMath>
      <w:r w:rsidR="00AD19FE">
        <w:t xml:space="preserve"> </w:t>
      </w:r>
      <w:r>
        <w:t>značí průměrnou</w:t>
      </w:r>
      <w:r w:rsidR="00AD19FE">
        <w:t xml:space="preserve"> hodnotu metriky</w:t>
      </w:r>
      <w:r>
        <w:t xml:space="preserve"> a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w:t>
      </w:r>
      <w:r w:rsidR="00AD19FE">
        <w:t xml:space="preserve">reprezentuje hodnotu metriky pro </w:t>
      </w:r>
      <w:r>
        <w:t xml:space="preserve">dílčí model. </w:t>
      </w:r>
      <w:r w:rsidR="0048074F">
        <w:t>Výsledné</w:t>
      </w:r>
      <w:r w:rsidR="003C06E3">
        <w:t xml:space="preserve"> průměrné </w:t>
      </w:r>
      <w:r w:rsidR="0048074F">
        <w:t>hodnoty pro model YOLO11s dosáhly</w:t>
      </w:r>
      <w:r w:rsidR="00132B4B">
        <w:t xml:space="preserve"> </w:t>
      </w:r>
      <m:oMath>
        <m:acc>
          <m:accPr>
            <m:chr m:val="̅"/>
            <m:ctrlPr>
              <w:rPr>
                <w:rFonts w:ascii="Cambria Math" w:hAnsi="Cambria Math"/>
                <w:i/>
              </w:rPr>
            </m:ctrlPr>
          </m:accPr>
          <m:e>
            <m:r>
              <w:rPr>
                <w:rFonts w:ascii="Cambria Math" w:hAnsi="Cambria Math"/>
              </w:rPr>
              <m:t>mAP@50</m:t>
            </m:r>
          </m:e>
        </m:acc>
        <m:r>
          <w:rPr>
            <w:rFonts w:ascii="Cambria Math" w:hAnsi="Cambria Math"/>
          </w:rPr>
          <m:t>=0,813</m:t>
        </m:r>
      </m:oMath>
      <w:r w:rsidR="00132B4B" w:rsidRPr="00232CB4">
        <w:t xml:space="preserve"> a </w:t>
      </w:r>
      <m:oMath>
        <m:acc>
          <m:accPr>
            <m:chr m:val="̅"/>
            <m:ctrlPr>
              <w:rPr>
                <w:rFonts w:ascii="Cambria Math" w:hAnsi="Cambria Math"/>
                <w:i/>
              </w:rPr>
            </m:ctrlPr>
          </m:accPr>
          <m:e>
            <m:r>
              <w:rPr>
                <w:rFonts w:ascii="Cambria Math" w:hAnsi="Cambria Math"/>
              </w:rPr>
              <m:t>mAP@</m:t>
            </m:r>
            <m:d>
              <m:dPr>
                <m:begChr m:val="["/>
                <m:endChr m:val="]"/>
                <m:ctrlPr>
                  <w:rPr>
                    <w:rFonts w:ascii="Cambria Math" w:hAnsi="Cambria Math"/>
                    <w:i/>
                  </w:rPr>
                </m:ctrlPr>
              </m:dPr>
              <m:e>
                <m:r>
                  <w:rPr>
                    <w:rFonts w:ascii="Cambria Math" w:hAnsi="Cambria Math"/>
                  </w:rPr>
                  <m:t>50:95</m:t>
                </m:r>
              </m:e>
            </m:d>
          </m:e>
        </m:acc>
        <m:r>
          <w:rPr>
            <w:rFonts w:ascii="Cambria Math" w:hAnsi="Cambria Math"/>
          </w:rPr>
          <m:t xml:space="preserve">= </m:t>
        </m:r>
        <m:r>
          <m:rPr>
            <m:sty m:val="p"/>
          </m:rPr>
          <w:rPr>
            <w:rFonts w:ascii="Cambria Math" w:hAnsi="Cambria Math"/>
          </w:rPr>
          <m:t>0,588</m:t>
        </m:r>
      </m:oMath>
      <w:r w:rsidR="003C06E3">
        <w:t>.</w:t>
      </w:r>
    </w:p>
    <w:p w14:paraId="3230E92C" w14:textId="77777777" w:rsidR="00F109E8" w:rsidRDefault="00F109E8" w:rsidP="00232CB4">
      <w:pPr>
        <w:keepNext/>
        <w:spacing w:after="0" w:line="240" w:lineRule="auto"/>
        <w:jc w:val="left"/>
      </w:pPr>
      <w:r w:rsidRPr="00FF4849">
        <w:rPr>
          <w:noProof/>
          <w:lang w:eastAsia="cs-CZ"/>
        </w:rPr>
        <w:drawing>
          <wp:inline distT="0" distB="0" distL="0" distR="0" wp14:anchorId="5A074DAD" wp14:editId="149B72CD">
            <wp:extent cx="5759450" cy="1828800"/>
            <wp:effectExtent l="0" t="0" r="0" b="0"/>
            <wp:docPr id="1392267081" name="Obrázek 1392267081" descr="C:\bakalarka\runs\final_s_optimized\overview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akalarka\runs\final_s_optimized\overview_plo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731"/>
                    <a:stretch/>
                  </pic:blipFill>
                  <pic:spPr bwMode="auto">
                    <a:xfrm>
                      <a:off x="0" y="0"/>
                      <a:ext cx="575945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196DFF26" w14:textId="08581BE2" w:rsidR="00F109E8" w:rsidRDefault="00F109E8" w:rsidP="00232CB4">
      <w:pPr>
        <w:pStyle w:val="Titulek"/>
        <w:spacing w:before="0"/>
        <w:jc w:val="left"/>
      </w:pPr>
      <w:bookmarkStart w:id="858" w:name="_Ref198761200"/>
      <w:r w:rsidRPr="00232CB4">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4</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1</w:t>
      </w:r>
      <w:r w:rsidR="00E360BF">
        <w:rPr>
          <w:b/>
          <w:bCs w:val="0"/>
        </w:rPr>
        <w:fldChar w:fldCharType="end"/>
      </w:r>
      <w:bookmarkEnd w:id="858"/>
      <w:r>
        <w:t>: Výsledné metriky</w:t>
      </w:r>
      <w:ins w:id="859" w:author="Ingr Jiri" w:date="2025-06-02T18:53:00Z" w16du:dateUtc="2025-06-02T16:53:00Z">
        <w:r w:rsidR="00C33A23">
          <w:t xml:space="preserve"> </w:t>
        </w:r>
      </w:ins>
      <w:del w:id="860" w:author="Ingr Jiri" w:date="2025-06-02T18:53:00Z" w16du:dateUtc="2025-06-02T16:53:00Z">
        <w:r w:rsidDel="00767D53">
          <w:delText xml:space="preserve"> </w:delText>
        </w:r>
      </w:del>
      <w:r>
        <w:t>dílčích modelů YOLO11s získaných pomocí křížové validace</w:t>
      </w:r>
    </w:p>
    <w:p w14:paraId="5271062D" w14:textId="3FBDA001" w:rsidR="001F6158" w:rsidRPr="001F6158" w:rsidRDefault="0048074F" w:rsidP="00232CB4">
      <w:r>
        <w:t xml:space="preserve">Na </w:t>
      </w:r>
      <w:r w:rsidR="003C06E3">
        <w:fldChar w:fldCharType="begin"/>
      </w:r>
      <w:r w:rsidR="003C06E3">
        <w:instrText xml:space="preserve"> REF _Ref198761377 \h </w:instrText>
      </w:r>
      <w:r w:rsidR="003C06E3">
        <w:fldChar w:fldCharType="separate"/>
      </w:r>
      <w:r w:rsidR="00C409DD" w:rsidRPr="00232CB4">
        <w:rPr>
          <w:b/>
        </w:rPr>
        <w:t xml:space="preserve">Obr. </w:t>
      </w:r>
      <w:r w:rsidR="00C409DD">
        <w:rPr>
          <w:b/>
          <w:bCs/>
          <w:noProof/>
        </w:rPr>
        <w:t>4</w:t>
      </w:r>
      <w:r w:rsidR="00C409DD" w:rsidRPr="00232CB4">
        <w:rPr>
          <w:b/>
        </w:rPr>
        <w:t>.</w:t>
      </w:r>
      <w:r w:rsidR="00C409DD">
        <w:rPr>
          <w:b/>
          <w:bCs/>
          <w:noProof/>
        </w:rPr>
        <w:t>2</w:t>
      </w:r>
      <w:r w:rsidR="003C06E3">
        <w:fldChar w:fldCharType="end"/>
      </w:r>
      <w:r w:rsidR="003C06E3">
        <w:t xml:space="preserve"> </w:t>
      </w:r>
      <w:r>
        <w:t xml:space="preserve">jsou </w:t>
      </w:r>
      <w:r w:rsidR="003C06E3">
        <w:t xml:space="preserve">obdobným způsobem </w:t>
      </w:r>
      <w:r>
        <w:t xml:space="preserve">zobrazeny </w:t>
      </w:r>
      <w:r w:rsidR="003C06E3">
        <w:t>výsledky křížové validace modelu YOLO11m</w:t>
      </w:r>
      <w:r>
        <w:t>.</w:t>
      </w:r>
      <w:r w:rsidR="003C06E3">
        <w:t xml:space="preserve"> </w:t>
      </w:r>
      <w:r>
        <w:t>Hodnoty</w:t>
      </w:r>
      <w:r w:rsidR="003C06E3">
        <w:t xml:space="preserve"> </w:t>
      </w:r>
      <m:oMath>
        <m:r>
          <w:rPr>
            <w:rFonts w:ascii="Cambria Math" w:hAnsi="Cambria Math"/>
          </w:rPr>
          <m:t>mAP@50</m:t>
        </m:r>
      </m:oMath>
      <w:r w:rsidR="003C06E3">
        <w:t xml:space="preserve"> </w:t>
      </w:r>
      <w:r>
        <w:t xml:space="preserve">se zde </w:t>
      </w:r>
      <w:r w:rsidR="003C06E3">
        <w:t>pohyb</w:t>
      </w:r>
      <w:r>
        <w:t>ují</w:t>
      </w:r>
      <w:r w:rsidR="003C06E3">
        <w:t xml:space="preserve"> mezi hodnotami 0,662 a 0,973</w:t>
      </w:r>
      <w:r>
        <w:t>. P</w:t>
      </w:r>
      <w:r w:rsidR="003C06E3">
        <w:t xml:space="preserve">růměrná hodnota počítaná dle rovnice </w:t>
      </w:r>
      <w:ins w:id="861" w:author="Ingr Jiri" w:date="2025-06-02T16:39:00Z" w16du:dateUtc="2025-06-02T14:39:00Z">
        <w:r w:rsidR="00E4193D">
          <w:t>(</w:t>
        </w:r>
        <w:r w:rsidR="00E4193D">
          <w:fldChar w:fldCharType="begin"/>
        </w:r>
        <w:r w:rsidR="00E4193D">
          <w:instrText xml:space="preserve"> REF rovnice_4_1 \h </w:instrText>
        </w:r>
      </w:ins>
      <w:ins w:id="862" w:author="Ingr Jiri" w:date="2025-06-02T16:39:00Z" w16du:dateUtc="2025-06-02T14:39:00Z">
        <w:r w:rsidR="00E4193D">
          <w:fldChar w:fldCharType="separate"/>
        </w:r>
        <w:r w:rsidR="00E4193D">
          <w:t>4.1</w:t>
        </w:r>
        <w:r w:rsidR="00E4193D">
          <w:fldChar w:fldCharType="end"/>
        </w:r>
      </w:ins>
      <w:del w:id="863" w:author="Ingr Jiri" w:date="2025-06-02T16:39:00Z" w16du:dateUtc="2025-06-02T14:39:00Z">
        <w:r w:rsidR="003C06E3" w:rsidDel="00E4193D">
          <w:delText>4.1</w:delText>
        </w:r>
      </w:del>
      <w:ins w:id="864" w:author="Ingr Jiri" w:date="2025-06-02T16:39:00Z" w16du:dateUtc="2025-06-02T14:39:00Z">
        <w:r w:rsidR="00E4193D">
          <w:t>)</w:t>
        </w:r>
      </w:ins>
      <w:r w:rsidR="003C06E3">
        <w:t xml:space="preserve"> </w:t>
      </w:r>
      <w:r>
        <w:t>vychází</w:t>
      </w:r>
      <w:r w:rsidR="00132B4B">
        <w:t xml:space="preserve"> </w:t>
      </w:r>
      <m:oMath>
        <m:acc>
          <m:accPr>
            <m:chr m:val="̅"/>
            <m:ctrlPr>
              <w:rPr>
                <w:rFonts w:ascii="Cambria Math" w:hAnsi="Cambria Math"/>
                <w:i/>
              </w:rPr>
            </m:ctrlPr>
          </m:accPr>
          <m:e>
            <m:r>
              <w:rPr>
                <w:rFonts w:ascii="Cambria Math" w:hAnsi="Cambria Math"/>
              </w:rPr>
              <m:t>mAP@50</m:t>
            </m:r>
          </m:e>
        </m:acc>
        <m:r>
          <w:rPr>
            <w:rFonts w:ascii="Cambria Math" w:hAnsi="Cambria Math"/>
          </w:rPr>
          <m:t>=</m:t>
        </m:r>
        <m:r>
          <m:rPr>
            <m:sty m:val="p"/>
          </m:rPr>
          <w:rPr>
            <w:rFonts w:ascii="Cambria Math" w:hAnsi="Cambria Math"/>
          </w:rPr>
          <m:t>0,829</m:t>
        </m:r>
      </m:oMath>
      <w:r w:rsidR="00132B4B">
        <w:t xml:space="preserve">. </w:t>
      </w:r>
      <w:r w:rsidR="003C06E3">
        <w:t xml:space="preserve">Hodnoty </w:t>
      </w:r>
      <m:oMath>
        <m:r>
          <w:rPr>
            <w:rFonts w:ascii="Cambria Math" w:hAnsi="Cambria Math"/>
          </w:rPr>
          <m:t>mAP@[50:95]</m:t>
        </m:r>
      </m:oMath>
      <w:r w:rsidR="003C06E3">
        <w:t xml:space="preserve"> se </w:t>
      </w:r>
      <w:r>
        <w:t xml:space="preserve">pohybují mezi </w:t>
      </w:r>
      <w:r w:rsidR="003C06E3">
        <w:t xml:space="preserve">0,458 </w:t>
      </w:r>
      <w:r>
        <w:t xml:space="preserve">a </w:t>
      </w:r>
      <w:r w:rsidR="003C06E3">
        <w:t>0,757</w:t>
      </w:r>
      <w:r>
        <w:t>, přičemž</w:t>
      </w:r>
      <w:r w:rsidR="003C06E3">
        <w:t xml:space="preserve"> průměrná hodnota </w:t>
      </w:r>
      <w:r>
        <w:t>činí</w:t>
      </w:r>
      <w:r w:rsidR="00132B4B">
        <w:t xml:space="preserve"> </w:t>
      </w:r>
      <m:oMath>
        <m:acc>
          <m:accPr>
            <m:chr m:val="̅"/>
            <m:ctrlPr>
              <w:rPr>
                <w:rFonts w:ascii="Cambria Math" w:hAnsi="Cambria Math"/>
                <w:i/>
              </w:rPr>
            </m:ctrlPr>
          </m:accPr>
          <m:e>
            <m:r>
              <w:rPr>
                <w:rFonts w:ascii="Cambria Math" w:hAnsi="Cambria Math"/>
              </w:rPr>
              <m:t>mAP@</m:t>
            </m:r>
            <m:d>
              <m:dPr>
                <m:begChr m:val="["/>
                <m:endChr m:val="]"/>
                <m:ctrlPr>
                  <w:rPr>
                    <w:rFonts w:ascii="Cambria Math" w:hAnsi="Cambria Math"/>
                    <w:i/>
                  </w:rPr>
                </m:ctrlPr>
              </m:dPr>
              <m:e>
                <m:r>
                  <w:rPr>
                    <w:rFonts w:ascii="Cambria Math" w:hAnsi="Cambria Math"/>
                  </w:rPr>
                  <m:t>50:95</m:t>
                </m:r>
              </m:e>
            </m:d>
          </m:e>
        </m:acc>
        <m:r>
          <w:rPr>
            <w:rFonts w:ascii="Cambria Math" w:hAnsi="Cambria Math"/>
          </w:rPr>
          <m:t>=0,609</m:t>
        </m:r>
      </m:oMath>
      <w:r w:rsidR="00132B4B">
        <w:t>.</w:t>
      </w:r>
    </w:p>
    <w:p w14:paraId="393C4BCC" w14:textId="77777777" w:rsidR="00F109E8" w:rsidRDefault="00F109E8" w:rsidP="00232CB4">
      <w:pPr>
        <w:keepNext/>
        <w:spacing w:after="0" w:line="240" w:lineRule="auto"/>
        <w:jc w:val="left"/>
      </w:pPr>
      <w:r w:rsidRPr="00FF4849">
        <w:rPr>
          <w:noProof/>
          <w:lang w:eastAsia="cs-CZ"/>
        </w:rPr>
        <w:lastRenderedPageBreak/>
        <w:drawing>
          <wp:inline distT="0" distB="0" distL="0" distR="0" wp14:anchorId="6E83077B" wp14:editId="348C4D08">
            <wp:extent cx="5759450" cy="1828800"/>
            <wp:effectExtent l="0" t="0" r="0" b="0"/>
            <wp:docPr id="432416600" name="Obrázek 432416600" descr="C:\bakalarka\runs\final_m_optimized\overview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akalarka\runs\final_m_optimized\overview_plot.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4731"/>
                    <a:stretch/>
                  </pic:blipFill>
                  <pic:spPr bwMode="auto">
                    <a:xfrm>
                      <a:off x="0" y="0"/>
                      <a:ext cx="575945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59349990" w14:textId="294A087F" w:rsidR="00F109E8" w:rsidRDefault="00F109E8" w:rsidP="00232CB4">
      <w:pPr>
        <w:pStyle w:val="Titulek"/>
        <w:spacing w:before="0"/>
        <w:jc w:val="left"/>
      </w:pPr>
      <w:bookmarkStart w:id="865" w:name="_Ref198761377"/>
      <w:r w:rsidRPr="00232CB4">
        <w:rPr>
          <w:b/>
          <w:bCs w:val="0"/>
        </w:rPr>
        <w:t xml:space="preserve">Obr. </w:t>
      </w:r>
      <w:r w:rsidR="00E360BF">
        <w:rPr>
          <w:b/>
          <w:bCs w:val="0"/>
        </w:rPr>
        <w:fldChar w:fldCharType="begin"/>
      </w:r>
      <w:r w:rsidR="00E360BF">
        <w:rPr>
          <w:b/>
          <w:bCs w:val="0"/>
        </w:rPr>
        <w:instrText xml:space="preserve"> STYLEREF 1 \s </w:instrText>
      </w:r>
      <w:r w:rsidR="00E360BF">
        <w:rPr>
          <w:b/>
          <w:bCs w:val="0"/>
        </w:rPr>
        <w:fldChar w:fldCharType="separate"/>
      </w:r>
      <w:r w:rsidR="00E360BF">
        <w:rPr>
          <w:b/>
          <w:bCs w:val="0"/>
          <w:noProof/>
        </w:rPr>
        <w:t>4</w:t>
      </w:r>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r w:rsidR="00E360BF">
        <w:rPr>
          <w:b/>
          <w:bCs w:val="0"/>
        </w:rPr>
        <w:fldChar w:fldCharType="separate"/>
      </w:r>
      <w:r w:rsidR="00E360BF">
        <w:rPr>
          <w:b/>
          <w:bCs w:val="0"/>
          <w:noProof/>
        </w:rPr>
        <w:t>2</w:t>
      </w:r>
      <w:r w:rsidR="00E360BF">
        <w:rPr>
          <w:b/>
          <w:bCs w:val="0"/>
        </w:rPr>
        <w:fldChar w:fldCharType="end"/>
      </w:r>
      <w:bookmarkEnd w:id="865"/>
      <w:r>
        <w:t xml:space="preserve">: </w:t>
      </w:r>
      <w:r w:rsidRPr="00694C81">
        <w:t>Výsledné metriky dílčích modelů YOLO11</w:t>
      </w:r>
      <w:r>
        <w:t>m</w:t>
      </w:r>
      <w:r w:rsidRPr="00694C81">
        <w:t xml:space="preserve"> získaných pomocí křížové validace</w:t>
      </w:r>
    </w:p>
    <w:p w14:paraId="4881390D" w14:textId="4811A484" w:rsidR="00BD2542" w:rsidRPr="00333BDC" w:rsidRDefault="004B7CB0" w:rsidP="00333BDC">
      <w:r>
        <w:t>Z výsledků je patrné, že</w:t>
      </w:r>
      <w:r w:rsidR="00D14E9D">
        <w:t xml:space="preserve"> </w:t>
      </w:r>
      <w:r>
        <w:t xml:space="preserve">YOLO11m </w:t>
      </w:r>
      <w:r w:rsidR="00D14E9D">
        <w:t>dosahuje</w:t>
      </w:r>
      <w:r w:rsidR="00AA5507">
        <w:t xml:space="preserve"> </w:t>
      </w:r>
      <w:r w:rsidR="00D14E9D">
        <w:t xml:space="preserve">lepších výsledků než </w:t>
      </w:r>
      <w:r>
        <w:t xml:space="preserve">YOLO11s. </w:t>
      </w:r>
      <w:r w:rsidR="00C530BD">
        <w:t>Na základě těchto výsledků byl zvolen m</w:t>
      </w:r>
      <w:r>
        <w:t xml:space="preserve">odel YOLO11m s nastavením hyperparametrů uvedeným v </w:t>
      </w:r>
      <w:r>
        <w:fldChar w:fldCharType="begin"/>
      </w:r>
      <w:r>
        <w:instrText xml:space="preserve"> REF _Ref198742129 \h </w:instrText>
      </w:r>
      <w:r>
        <w:fldChar w:fldCharType="separate"/>
      </w:r>
      <w:r w:rsidR="00C409DD" w:rsidRPr="00232CB4">
        <w:rPr>
          <w:b/>
        </w:rPr>
        <w:t xml:space="preserve">Tabulka </w:t>
      </w:r>
      <w:r w:rsidR="00C409DD">
        <w:rPr>
          <w:b/>
          <w:bCs/>
          <w:noProof/>
        </w:rPr>
        <w:t>4</w:t>
      </w:r>
      <w:r w:rsidR="00C409DD" w:rsidRPr="00232CB4">
        <w:rPr>
          <w:b/>
        </w:rPr>
        <w:t>.</w:t>
      </w:r>
      <w:r w:rsidR="00C409DD">
        <w:rPr>
          <w:b/>
          <w:bCs/>
          <w:noProof/>
        </w:rPr>
        <w:t>1</w:t>
      </w:r>
      <w:r>
        <w:fldChar w:fldCharType="end"/>
      </w:r>
      <w:r>
        <w:t xml:space="preserve"> jako </w:t>
      </w:r>
      <w:r w:rsidR="00C530BD">
        <w:t xml:space="preserve">nejvhodnější </w:t>
      </w:r>
      <w:r>
        <w:t>řešení pro úlohu detekce hlasivek v záznamech z laryngoskopických vyšetření.</w:t>
      </w:r>
    </w:p>
    <w:p w14:paraId="7F2296DF" w14:textId="5156DD35" w:rsidR="00136BAF" w:rsidRDefault="00566F26" w:rsidP="0017627C">
      <w:r>
        <w:br w:type="page"/>
      </w:r>
    </w:p>
    <w:p w14:paraId="6D02F367" w14:textId="77777777" w:rsidR="00136BAF" w:rsidRDefault="00566F26">
      <w:pPr>
        <w:pStyle w:val="Nadpis1"/>
        <w:tabs>
          <w:tab w:val="left" w:pos="432"/>
        </w:tabs>
      </w:pPr>
      <w:bookmarkStart w:id="866" w:name="__RefHeading__50_1490133149"/>
      <w:bookmarkStart w:id="867" w:name="_Toc151549805"/>
      <w:bookmarkStart w:id="868" w:name="_Toc199797242"/>
      <w:bookmarkEnd w:id="866"/>
      <w:r>
        <w:lastRenderedPageBreak/>
        <w:t>ZÁVĚR</w:t>
      </w:r>
      <w:bookmarkEnd w:id="867"/>
      <w:bookmarkEnd w:id="868"/>
    </w:p>
    <w:p w14:paraId="25CF0D58" w14:textId="46DF12A6" w:rsidR="00B033A3" w:rsidRDefault="006A6320" w:rsidP="00B033A3">
      <w:r>
        <w:t>Tato</w:t>
      </w:r>
      <w:r w:rsidR="00CD722C">
        <w:t xml:space="preserve"> bakalářská</w:t>
      </w:r>
      <w:r w:rsidR="00B033A3">
        <w:t xml:space="preserve"> práce </w:t>
      </w:r>
      <w:r>
        <w:t xml:space="preserve">se </w:t>
      </w:r>
      <w:r w:rsidR="00CD722C">
        <w:t xml:space="preserve">zaměřila na </w:t>
      </w:r>
      <w:r w:rsidR="00B033A3">
        <w:t xml:space="preserve">vytvoření modelu AI </w:t>
      </w:r>
      <w:r w:rsidR="00B57AA2">
        <w:t xml:space="preserve">pro detekci anatomických struktur oblasti </w:t>
      </w:r>
      <w:r w:rsidR="00B033A3">
        <w:t xml:space="preserve">hlasivek </w:t>
      </w:r>
      <w:r w:rsidR="00B57AA2">
        <w:t xml:space="preserve">na snímcích z </w:t>
      </w:r>
      <w:r w:rsidR="00B033A3">
        <w:t xml:space="preserve">laryngoskopických </w:t>
      </w:r>
      <w:r w:rsidR="00B57AA2">
        <w:t>vyšetření</w:t>
      </w:r>
      <w:r w:rsidR="00B033A3">
        <w:t>.</w:t>
      </w:r>
      <w:r>
        <w:t xml:space="preserve"> C</w:t>
      </w:r>
      <w:r w:rsidRPr="006A6320">
        <w:t xml:space="preserve">ílem bylo </w:t>
      </w:r>
      <w:r w:rsidR="00CD722C">
        <w:t xml:space="preserve">navrhnout </w:t>
      </w:r>
      <w:r w:rsidRPr="006A6320">
        <w:t>detekční systém založen</w:t>
      </w:r>
      <w:r w:rsidR="00CD722C">
        <w:t>ý</w:t>
      </w:r>
      <w:r w:rsidRPr="006A6320">
        <w:t xml:space="preserve"> na algoritmu YOLO, který </w:t>
      </w:r>
      <w:r>
        <w:t xml:space="preserve">by </w:t>
      </w:r>
      <w:r w:rsidR="00CD722C">
        <w:t xml:space="preserve">dokázal </w:t>
      </w:r>
      <w:r w:rsidRPr="006A6320">
        <w:t xml:space="preserve">přesně identifikovat </w:t>
      </w:r>
      <w:r>
        <w:t xml:space="preserve">relevantní </w:t>
      </w:r>
      <w:r w:rsidRPr="006A6320">
        <w:t xml:space="preserve">oblasti v </w:t>
      </w:r>
      <w:r w:rsidR="00F539DA">
        <w:t>laryngoskopických</w:t>
      </w:r>
      <w:r w:rsidR="00F539DA" w:rsidRPr="006A6320">
        <w:t xml:space="preserve"> </w:t>
      </w:r>
      <w:r w:rsidRPr="006A6320">
        <w:t xml:space="preserve">obrazech </w:t>
      </w:r>
      <w:r>
        <w:t xml:space="preserve">v reálném čase </w:t>
      </w:r>
      <w:r w:rsidRPr="006A6320">
        <w:t xml:space="preserve">a tím </w:t>
      </w:r>
      <w:r>
        <w:t>přispě</w:t>
      </w:r>
      <w:r w:rsidR="00F539DA">
        <w:t>l</w:t>
      </w:r>
      <w:r>
        <w:t xml:space="preserve"> </w:t>
      </w:r>
      <w:r w:rsidRPr="006A6320">
        <w:t>ke zvýšení objektivity a efektivity diagnostiky.</w:t>
      </w:r>
    </w:p>
    <w:p w14:paraId="385AE224" w14:textId="20ECFFE2" w:rsidR="003B4A0E" w:rsidRDefault="00F91842" w:rsidP="00B033A3">
      <w:r>
        <w:t>V první části by sestaven dataset tvořený výstupy z laryngoskopických vyšetření. V jednotlivých snímcích hlasivek byly manuálně či semi-automatic</w:t>
      </w:r>
      <w:r w:rsidR="00C24BFE">
        <w:t xml:space="preserve">ky </w:t>
      </w:r>
      <w:r>
        <w:t xml:space="preserve">anotovány pravá hlasivka, glotická štěrbina a levá hlasivka. </w:t>
      </w:r>
      <w:r w:rsidR="00C24BFE">
        <w:t>Celkově dataset zahrnuje</w:t>
      </w:r>
      <w:r>
        <w:t xml:space="preserve"> záznamy hlasivek 20 pacientů s celkovým počtem 12 991 vzorků. </w:t>
      </w:r>
      <w:r w:rsidR="00C24BFE">
        <w:t xml:space="preserve">Pro </w:t>
      </w:r>
      <w:r w:rsidR="00F539DA">
        <w:t>ú</w:t>
      </w:r>
      <w:r w:rsidR="00C24BFE">
        <w:t>čel</w:t>
      </w:r>
      <w:ins w:id="869" w:author="Ingr Jiri" w:date="2025-06-02T17:04:00Z" w16du:dateUtc="2025-06-02T15:04:00Z">
        <w:r w:rsidR="00E91B4B">
          <w:t>y</w:t>
        </w:r>
      </w:ins>
      <w:r w:rsidR="00C24BFE">
        <w:t xml:space="preserve"> trénování modelu </w:t>
      </w:r>
      <w:r w:rsidR="003B4A0E">
        <w:t xml:space="preserve">byl dataset rozdělen na </w:t>
      </w:r>
      <w:r w:rsidR="00C24BFE">
        <w:t>deset</w:t>
      </w:r>
      <w:r w:rsidR="003B4A0E">
        <w:t xml:space="preserve"> částí</w:t>
      </w:r>
      <w:r w:rsidR="00C24BFE">
        <w:t xml:space="preserve"> tak</w:t>
      </w:r>
      <w:r w:rsidR="003B4A0E">
        <w:t xml:space="preserve">, </w:t>
      </w:r>
      <w:r w:rsidR="00C24BFE">
        <w:t xml:space="preserve">aby </w:t>
      </w:r>
      <w:r w:rsidR="003B4A0E">
        <w:t xml:space="preserve">záznam </w:t>
      </w:r>
      <w:r w:rsidR="00C24BFE">
        <w:t xml:space="preserve">každého </w:t>
      </w:r>
      <w:r w:rsidR="003B4A0E">
        <w:t>pacie</w:t>
      </w:r>
      <w:r w:rsidR="00C24BFE">
        <w:t>nta</w:t>
      </w:r>
      <w:r w:rsidR="003B4A0E">
        <w:t xml:space="preserve"> </w:t>
      </w:r>
      <w:r w:rsidR="00C24BFE">
        <w:t>byl zařazen pouze do jedné z nich</w:t>
      </w:r>
      <w:r w:rsidR="003B4A0E">
        <w:t>. Toto rozložení zamezuje přeučení modelu na podobných snímcích</w:t>
      </w:r>
      <w:r w:rsidR="00C24BFE">
        <w:t xml:space="preserve">, které by se jinak mohly vyskytovat v trénovací i vyhodnocovací části </w:t>
      </w:r>
      <w:r w:rsidR="003B4A0E">
        <w:t>a</w:t>
      </w:r>
      <w:r w:rsidR="00C24BFE">
        <w:t xml:space="preserve"> zároveň </w:t>
      </w:r>
      <w:r w:rsidR="003B4A0E">
        <w:t xml:space="preserve">lépe </w:t>
      </w:r>
      <w:r w:rsidR="00C24BFE">
        <w:t>simuluje reálné použití modelu dosud neviděná data nových pacientů</w:t>
      </w:r>
      <w:r w:rsidR="003B4A0E">
        <w:t>.</w:t>
      </w:r>
    </w:p>
    <w:p w14:paraId="438E3F31" w14:textId="38D679E3" w:rsidR="006A6320" w:rsidRDefault="003B4A0E" w:rsidP="00B033A3">
      <w:r>
        <w:t xml:space="preserve">Dále bylo provedeno porovnání </w:t>
      </w:r>
      <w:r w:rsidR="00C24BFE">
        <w:t xml:space="preserve">různých </w:t>
      </w:r>
      <w:r>
        <w:t xml:space="preserve">velikosti modelu </w:t>
      </w:r>
      <w:r w:rsidR="00C24BFE">
        <w:t xml:space="preserve">YOLO11 (n, s, m, l, x) z hlediska vhodnosti pro tuto úlohu </w:t>
      </w:r>
      <w:r>
        <w:t xml:space="preserve">(kap. </w:t>
      </w:r>
      <w:r>
        <w:fldChar w:fldCharType="begin"/>
      </w:r>
      <w:r>
        <w:instrText xml:space="preserve"> REF _Ref198851379 \r \h </w:instrText>
      </w:r>
      <w:r>
        <w:fldChar w:fldCharType="separate"/>
      </w:r>
      <w:r>
        <w:t>3.2.7</w:t>
      </w:r>
      <w:r>
        <w:fldChar w:fldCharType="end"/>
      </w:r>
      <w:r>
        <w:t xml:space="preserve">). Z testovaných velikostí modelu byly za nejvhodnější vybrány </w:t>
      </w:r>
      <w:r w:rsidR="00341D4D">
        <w:t>velikosti s a m zejména pro jejich přiměřenou velikost vůči složitosti problému</w:t>
      </w:r>
      <w:r w:rsidR="00C24BFE">
        <w:t xml:space="preserve">, </w:t>
      </w:r>
      <w:r w:rsidR="00341D4D">
        <w:t xml:space="preserve">velikosti datasetu a přijatelnou rychlost detekce. </w:t>
      </w:r>
      <w:r w:rsidR="00C24BFE">
        <w:t>Model YOLO11s byl následně použit pro</w:t>
      </w:r>
      <w:r>
        <w:t xml:space="preserve"> optimalizac</w:t>
      </w:r>
      <w:r w:rsidR="00C24BFE">
        <w:t>i</w:t>
      </w:r>
      <w:r>
        <w:t xml:space="preserve"> hyperparametrů. Jednotlivé tréninky modelů uvedené v  </w:t>
      </w:r>
      <w:r w:rsidR="00341D4D">
        <w:fldChar w:fldCharType="begin"/>
      </w:r>
      <w:r w:rsidR="00341D4D">
        <w:instrText xml:space="preserve"> REF _Ref198851516 \r \h </w:instrText>
      </w:r>
      <w:r w:rsidR="00341D4D">
        <w:fldChar w:fldCharType="separate"/>
      </w:r>
      <w:r w:rsidR="00341D4D">
        <w:t>3.2.9</w:t>
      </w:r>
      <w:r w:rsidR="00341D4D">
        <w:fldChar w:fldCharType="end"/>
      </w:r>
      <w:r w:rsidR="00341D4D">
        <w:t xml:space="preserve"> byl prováděny za identického nastavení s rozdíly pouze v testované hodnotě. </w:t>
      </w:r>
      <w:r w:rsidR="00B82E96">
        <w:t>O</w:t>
      </w:r>
      <w:r w:rsidR="00341D4D">
        <w:t>ptimalizovan</w:t>
      </w:r>
      <w:r w:rsidR="00B82E96">
        <w:t>é</w:t>
      </w:r>
      <w:r w:rsidR="00341D4D">
        <w:t xml:space="preserve"> hodnot</w:t>
      </w:r>
      <w:r w:rsidR="00B82E96">
        <w:t>y</w:t>
      </w:r>
      <w:r w:rsidR="00341D4D">
        <w:t xml:space="preserve"> hyperparametrů pro tuto úlohu jsou uvedeny v </w:t>
      </w:r>
      <w:r w:rsidR="00341D4D">
        <w:fldChar w:fldCharType="begin"/>
      </w:r>
      <w:r w:rsidR="00341D4D">
        <w:instrText xml:space="preserve"> REF _Ref198742129 \h </w:instrText>
      </w:r>
      <w:r w:rsidR="00341D4D">
        <w:fldChar w:fldCharType="separate"/>
      </w:r>
      <w:r w:rsidR="00341D4D" w:rsidRPr="00232CB4">
        <w:rPr>
          <w:b/>
        </w:rPr>
        <w:t>Tabul</w:t>
      </w:r>
      <w:r w:rsidR="00341D4D">
        <w:rPr>
          <w:b/>
        </w:rPr>
        <w:t>ce</w:t>
      </w:r>
      <w:r w:rsidR="00341D4D" w:rsidRPr="00232CB4">
        <w:rPr>
          <w:b/>
        </w:rPr>
        <w:t xml:space="preserve"> </w:t>
      </w:r>
      <w:r w:rsidR="00341D4D">
        <w:rPr>
          <w:b/>
          <w:bCs/>
          <w:noProof/>
        </w:rPr>
        <w:t>4</w:t>
      </w:r>
      <w:r w:rsidR="00341D4D" w:rsidRPr="00232CB4">
        <w:rPr>
          <w:b/>
        </w:rPr>
        <w:t>.</w:t>
      </w:r>
      <w:r w:rsidR="00341D4D">
        <w:rPr>
          <w:b/>
          <w:bCs/>
          <w:noProof/>
        </w:rPr>
        <w:t>1</w:t>
      </w:r>
      <w:r w:rsidR="00341D4D">
        <w:fldChar w:fldCharType="end"/>
      </w:r>
      <w:r w:rsidR="00EE461B">
        <w:t>.</w:t>
      </w:r>
    </w:p>
    <w:p w14:paraId="7C514AED" w14:textId="43B27E4C" w:rsidR="00EE461B" w:rsidRDefault="00EE461B" w:rsidP="00B033A3">
      <w:r>
        <w:t>Finální model</w:t>
      </w:r>
      <w:r w:rsidR="00945D69">
        <w:t>y</w:t>
      </w:r>
      <w:r>
        <w:t xml:space="preserve"> byl</w:t>
      </w:r>
      <w:r w:rsidR="00945D69">
        <w:t>y</w:t>
      </w:r>
      <w:r>
        <w:t xml:space="preserve"> vytvořen</w:t>
      </w:r>
      <w:r w:rsidR="00945D69">
        <w:t>y</w:t>
      </w:r>
      <w:r>
        <w:t xml:space="preserve"> </w:t>
      </w:r>
      <w:r w:rsidR="00945D69">
        <w:t xml:space="preserve">ve variantách </w:t>
      </w:r>
      <w:r>
        <w:t>YOLO11s a YOLO11m a je</w:t>
      </w:r>
      <w:r w:rsidR="00945D69">
        <w:t>jich</w:t>
      </w:r>
      <w:r>
        <w:t xml:space="preserve"> vyhodnocení probíhalo metodou křížové validace. </w:t>
      </w:r>
      <w:r w:rsidR="00636059">
        <w:t xml:space="preserve">Nejvhodnějším modelem pro detekci částí hlasivek v záznamech z laryngoskopického vyšetření byl zvolen model YOLO11m, který vykazoval vyšší přesnost detekce oproti modelu YOLO11s. Výsledné metriky dílčích datasetů se značně lišily, což je </w:t>
      </w:r>
      <w:r w:rsidR="00945D69">
        <w:t>dáno</w:t>
      </w:r>
      <w:r w:rsidR="00636059">
        <w:t xml:space="preserve"> nízkým počtem pacientů zahrnutých do datasetu. Každý </w:t>
      </w:r>
      <w:r w:rsidR="00945D69">
        <w:t xml:space="preserve">jednotlivý </w:t>
      </w:r>
      <w:r w:rsidR="00636059">
        <w:t xml:space="preserve">pacient ve validační </w:t>
      </w:r>
      <w:r w:rsidR="00945D69">
        <w:t>části</w:t>
      </w:r>
      <w:r w:rsidR="00636059">
        <w:t xml:space="preserve"> má výrazný vliv na </w:t>
      </w:r>
      <w:r w:rsidR="00945D69">
        <w:t xml:space="preserve">celkový výsledek </w:t>
      </w:r>
      <w:r w:rsidR="00636059">
        <w:t>modelu.</w:t>
      </w:r>
    </w:p>
    <w:p w14:paraId="69BA00E0" w14:textId="507DF563" w:rsidR="00636059" w:rsidRDefault="00636059" w:rsidP="00B033A3">
      <w:r>
        <w:t>Finální model YOLO11m s optimalizovanými hyperparametry</w:t>
      </w:r>
      <w:ins w:id="870" w:author="Ingr Jiri" w:date="2025-06-02T18:58:00Z" w16du:dateUtc="2025-06-02T16:58:00Z">
        <w:r w:rsidR="00117384">
          <w:t>, jehož obvyklá doba inference</w:t>
        </w:r>
      </w:ins>
      <w:r>
        <w:t xml:space="preserve"> </w:t>
      </w:r>
      <w:ins w:id="871" w:author="Ingr Jiri" w:date="2025-06-02T18:58:00Z" w16du:dateUtc="2025-06-02T16:58:00Z">
        <w:r w:rsidR="00117384">
          <w:t xml:space="preserve">se pohybovala </w:t>
        </w:r>
      </w:ins>
      <w:ins w:id="872" w:author="Ingr Jiri" w:date="2025-06-02T18:59:00Z" w16du:dateUtc="2025-06-02T16:59:00Z">
        <w:r w:rsidR="00117384">
          <w:t>v rozmezí od 450 ms do 650 ms na použité</w:t>
        </w:r>
      </w:ins>
      <w:ins w:id="873" w:author="Ingr Jiri" w:date="2025-06-02T19:00:00Z" w16du:dateUtc="2025-06-02T17:00:00Z">
        <w:r w:rsidR="00117384">
          <w:t>m</w:t>
        </w:r>
      </w:ins>
      <w:ins w:id="874" w:author="Ingr Jiri" w:date="2025-06-02T18:59:00Z" w16du:dateUtc="2025-06-02T16:59:00Z">
        <w:r w:rsidR="00117384">
          <w:t xml:space="preserve"> hardwaru, </w:t>
        </w:r>
      </w:ins>
      <w:r>
        <w:t>dos</w:t>
      </w:r>
      <w:r w:rsidR="00945D69">
        <w:t>ahoval</w:t>
      </w:r>
      <w:r>
        <w:t xml:space="preserve"> průměrnýc</w:t>
      </w:r>
      <w:r w:rsidR="00945D69">
        <w:t>h</w:t>
      </w:r>
      <w:r>
        <w:t xml:space="preserve"> metrik </w:t>
      </w:r>
      <w:ins w:id="875" w:author="Ingr Jiri" w:date="2025-06-02T18:55:00Z" w16du:dateUtc="2025-06-02T16:55:00Z">
        <w:r w:rsidR="003235BA">
          <w:t xml:space="preserve">na testovací sadě </w:t>
        </w:r>
      </w:ins>
      <m:oMath>
        <m:acc>
          <m:accPr>
            <m:chr m:val="̅"/>
            <m:ctrlPr>
              <w:rPr>
                <w:rFonts w:ascii="Cambria Math" w:hAnsi="Cambria Math"/>
                <w:i/>
              </w:rPr>
            </m:ctrlPr>
          </m:accPr>
          <m:e>
            <m:r>
              <w:rPr>
                <w:rFonts w:ascii="Cambria Math" w:hAnsi="Cambria Math"/>
              </w:rPr>
              <m:t>mAP@50</m:t>
            </m:r>
          </m:e>
        </m:acc>
        <m:r>
          <w:rPr>
            <w:rFonts w:ascii="Cambria Math" w:hAnsi="Cambria Math"/>
          </w:rPr>
          <m:t>=0,829</m:t>
        </m:r>
      </m:oMath>
      <w:r>
        <w:t xml:space="preserve"> a </w:t>
      </w:r>
      <m:oMath>
        <m:acc>
          <m:accPr>
            <m:chr m:val="̅"/>
            <m:ctrlPr>
              <w:rPr>
                <w:rFonts w:ascii="Cambria Math" w:hAnsi="Cambria Math"/>
                <w:i/>
              </w:rPr>
            </m:ctrlPr>
          </m:accPr>
          <m:e>
            <m:r>
              <w:rPr>
                <w:rFonts w:ascii="Cambria Math" w:hAnsi="Cambria Math"/>
              </w:rPr>
              <m:t>mAP@</m:t>
            </m:r>
            <m:d>
              <m:dPr>
                <m:begChr m:val="["/>
                <m:endChr m:val="]"/>
                <m:ctrlPr>
                  <w:rPr>
                    <w:rFonts w:ascii="Cambria Math" w:hAnsi="Cambria Math"/>
                    <w:i/>
                  </w:rPr>
                </m:ctrlPr>
              </m:dPr>
              <m:e>
                <m:r>
                  <w:rPr>
                    <w:rFonts w:ascii="Cambria Math" w:hAnsi="Cambria Math"/>
                  </w:rPr>
                  <m:t>50:95</m:t>
                </m:r>
              </m:e>
            </m:d>
          </m:e>
        </m:acc>
        <m:r>
          <w:rPr>
            <w:rFonts w:ascii="Cambria Math" w:hAnsi="Cambria Math"/>
          </w:rPr>
          <m:t>=0,609</m:t>
        </m:r>
      </m:oMath>
      <w:r>
        <w:t>.</w:t>
      </w:r>
    </w:p>
    <w:p w14:paraId="4C476AB3" w14:textId="5B02E5B3" w:rsidR="00D053C4" w:rsidRDefault="00566F26" w:rsidP="00D053C4">
      <w:pPr>
        <w:pStyle w:val="Nadpis1neslovan"/>
        <w:ind w:left="0" w:firstLine="0"/>
      </w:pPr>
      <w:bookmarkStart w:id="876" w:name="__RefHeading__52_1490133149"/>
      <w:bookmarkStart w:id="877" w:name="_Toc151549806"/>
      <w:bookmarkStart w:id="878" w:name="_Toc199797243"/>
      <w:bookmarkEnd w:id="876"/>
      <w:r>
        <w:lastRenderedPageBreak/>
        <w:t>LITERATURA</w:t>
      </w:r>
      <w:bookmarkEnd w:id="877"/>
      <w:bookmarkEnd w:id="878"/>
    </w:p>
    <w:p w14:paraId="31F699D3" w14:textId="77777777" w:rsidR="006A4176" w:rsidRPr="00A3493C" w:rsidRDefault="00D053C4">
      <w:pPr>
        <w:pStyle w:val="EndNoteBibliography"/>
        <w:spacing w:after="120"/>
        <w:ind w:left="454" w:hanging="454"/>
        <w:jc w:val="left"/>
        <w:rPr>
          <w:noProof/>
        </w:rPr>
        <w:pPrChange w:id="879" w:author="Ingr Jiri" w:date="2025-06-02T22:43:00Z" w16du:dateUtc="2025-06-02T20:43:00Z">
          <w:pPr>
            <w:pStyle w:val="EndNoteBibliography"/>
            <w:spacing w:after="0"/>
          </w:pPr>
        </w:pPrChange>
      </w:pPr>
      <w:r w:rsidRPr="00A3493C">
        <w:fldChar w:fldCharType="begin"/>
      </w:r>
      <w:r w:rsidRPr="00A3493C">
        <w:instrText xml:space="preserve"> ADDIN EN.REFLIST </w:instrText>
      </w:r>
      <w:r w:rsidRPr="00A3493C">
        <w:fldChar w:fldCharType="separate"/>
      </w:r>
      <w:r w:rsidR="006A4176" w:rsidRPr="00A3493C">
        <w:rPr>
          <w:noProof/>
        </w:rPr>
        <w:t xml:space="preserve">(1) Cong, X.; Li, S.; Chen, F.; Liu, C.; Meng, Y. A Review of YOLO Object Detection Algorithms based on Deep Learning. </w:t>
      </w:r>
      <w:r w:rsidR="006A4176" w:rsidRPr="00A3493C">
        <w:rPr>
          <w:i/>
          <w:noProof/>
        </w:rPr>
        <w:t xml:space="preserve">Frontiers in Computing and Intelligent Systems </w:t>
      </w:r>
      <w:r w:rsidR="006A4176" w:rsidRPr="00A3493C">
        <w:rPr>
          <w:b/>
          <w:noProof/>
        </w:rPr>
        <w:t>2023</w:t>
      </w:r>
      <w:r w:rsidR="006A4176" w:rsidRPr="00A3493C">
        <w:rPr>
          <w:noProof/>
        </w:rPr>
        <w:t xml:space="preserve">, </w:t>
      </w:r>
      <w:r w:rsidR="006A4176" w:rsidRPr="00A3493C">
        <w:rPr>
          <w:i/>
          <w:noProof/>
        </w:rPr>
        <w:t>4</w:t>
      </w:r>
      <w:r w:rsidR="006A4176" w:rsidRPr="00A3493C">
        <w:rPr>
          <w:noProof/>
        </w:rPr>
        <w:t xml:space="preserve"> (2), 17-20. DOI: 10.54097/fcis.v4i2.9730.</w:t>
      </w:r>
    </w:p>
    <w:p w14:paraId="1F404B6D" w14:textId="77777777" w:rsidR="006A4176" w:rsidRPr="00A3493C" w:rsidRDefault="006A4176">
      <w:pPr>
        <w:pStyle w:val="EndNoteBibliography"/>
        <w:spacing w:after="120"/>
        <w:ind w:left="454" w:hanging="454"/>
        <w:jc w:val="left"/>
        <w:rPr>
          <w:noProof/>
        </w:rPr>
        <w:pPrChange w:id="880" w:author="Ingr Jiri" w:date="2025-06-02T22:43:00Z" w16du:dateUtc="2025-06-02T20:43:00Z">
          <w:pPr>
            <w:pStyle w:val="EndNoteBibliography"/>
            <w:spacing w:after="0"/>
          </w:pPr>
        </w:pPrChange>
      </w:pPr>
      <w:r w:rsidRPr="00A3493C">
        <w:rPr>
          <w:noProof/>
        </w:rPr>
        <w:t xml:space="preserve">(2) Ravpreet, K.; Sarbjeet, S. A comprehensive review of object detection with deep learning. </w:t>
      </w:r>
      <w:r w:rsidRPr="00A3493C">
        <w:rPr>
          <w:i/>
          <w:noProof/>
        </w:rPr>
        <w:t xml:space="preserve">Digital Signal Processing </w:t>
      </w:r>
      <w:r w:rsidRPr="00A3493C">
        <w:rPr>
          <w:b/>
          <w:noProof/>
        </w:rPr>
        <w:t>2023</w:t>
      </w:r>
      <w:r w:rsidRPr="00A3493C">
        <w:rPr>
          <w:noProof/>
        </w:rPr>
        <w:t xml:space="preserve">, </w:t>
      </w:r>
      <w:r w:rsidRPr="00A3493C">
        <w:rPr>
          <w:i/>
          <w:noProof/>
        </w:rPr>
        <w:t>132</w:t>
      </w:r>
      <w:r w:rsidRPr="00A3493C">
        <w:rPr>
          <w:noProof/>
        </w:rPr>
        <w:t>.</w:t>
      </w:r>
    </w:p>
    <w:p w14:paraId="3B053B7B" w14:textId="77777777" w:rsidR="006A4176" w:rsidRPr="00A3493C" w:rsidRDefault="006A4176">
      <w:pPr>
        <w:pStyle w:val="EndNoteBibliography"/>
        <w:spacing w:after="120"/>
        <w:ind w:left="454" w:hanging="454"/>
        <w:jc w:val="left"/>
        <w:rPr>
          <w:noProof/>
        </w:rPr>
        <w:pPrChange w:id="881" w:author="Ingr Jiri" w:date="2025-06-02T22:43:00Z" w16du:dateUtc="2025-06-02T20:43:00Z">
          <w:pPr>
            <w:pStyle w:val="EndNoteBibliography"/>
            <w:spacing w:after="0"/>
          </w:pPr>
        </w:pPrChange>
      </w:pPr>
      <w:r w:rsidRPr="00A3493C">
        <w:rPr>
          <w:noProof/>
        </w:rPr>
        <w:t xml:space="preserve">(3) Tesema, S. N. </w:t>
      </w:r>
      <w:r w:rsidRPr="00A3493C">
        <w:rPr>
          <w:i/>
          <w:noProof/>
        </w:rPr>
        <w:t>Deep Convolutional Neural Network Based Object Detection Inference Acceleration Using FPGA</w:t>
      </w:r>
      <w:r w:rsidRPr="00A3493C">
        <w:rPr>
          <w:noProof/>
        </w:rPr>
        <w:t>; Université Bourgogne Franche-Comté, 2022.</w:t>
      </w:r>
    </w:p>
    <w:p w14:paraId="4DE078E4" w14:textId="3A362884" w:rsidR="006A4176" w:rsidRPr="00A3493C" w:rsidRDefault="006A4176">
      <w:pPr>
        <w:pStyle w:val="EndNoteBibliography"/>
        <w:spacing w:after="120"/>
        <w:ind w:left="454" w:hanging="454"/>
        <w:jc w:val="left"/>
        <w:rPr>
          <w:noProof/>
        </w:rPr>
        <w:pPrChange w:id="882" w:author="Ingr Jiri" w:date="2025-06-02T22:43:00Z" w16du:dateUtc="2025-06-02T20:43:00Z">
          <w:pPr>
            <w:pStyle w:val="EndNoteBibliography"/>
            <w:spacing w:after="0"/>
          </w:pPr>
        </w:pPrChange>
      </w:pPr>
      <w:r w:rsidRPr="00A3493C">
        <w:rPr>
          <w:noProof/>
        </w:rPr>
        <w:t xml:space="preserve">(4) Buettgenbach, M. H. </w:t>
      </w:r>
      <w:r w:rsidRPr="00A3493C">
        <w:rPr>
          <w:i/>
          <w:noProof/>
        </w:rPr>
        <w:t>Explain like I’m five: Artificial neurons</w:t>
      </w:r>
      <w:r w:rsidRPr="00A3493C">
        <w:rPr>
          <w:noProof/>
        </w:rPr>
        <w:t xml:space="preserve">. 2021. </w:t>
      </w:r>
      <w:r w:rsidRPr="00A3493C">
        <w:rPr>
          <w:noProof/>
        </w:rPr>
        <w:fldChar w:fldCharType="begin"/>
      </w:r>
      <w:r w:rsidRPr="00A3493C">
        <w:rPr>
          <w:noProof/>
        </w:rPr>
        <w:instrText>HYPERLINK "https://towardsdatascience.com/explain-like-im-five-artificial-neurons-b7c475b56189"</w:instrText>
      </w:r>
      <w:r w:rsidRPr="00A3493C">
        <w:rPr>
          <w:noProof/>
        </w:rPr>
      </w:r>
      <w:r w:rsidRPr="00A3493C">
        <w:rPr>
          <w:noProof/>
        </w:rPr>
        <w:fldChar w:fldCharType="separate"/>
      </w:r>
      <w:r w:rsidRPr="00A3493C">
        <w:rPr>
          <w:rStyle w:val="Hypertextovodkaz"/>
          <w:noProof/>
          <w:color w:val="auto"/>
          <w:u w:val="none"/>
          <w:rPrChange w:id="883" w:author="Ingr Jiri" w:date="2025-06-02T22:46:00Z" w16du:dateUtc="2025-06-02T20:46:00Z">
            <w:rPr>
              <w:rStyle w:val="Hypertextovodkaz"/>
              <w:noProof/>
            </w:rPr>
          </w:rPrChange>
        </w:rPr>
        <w:t>https://towardsdatascience.com/explain-like-im-five-artificial-neurons-b7c475b56189</w:t>
      </w:r>
      <w:r w:rsidRPr="00A3493C">
        <w:rPr>
          <w:noProof/>
        </w:rPr>
        <w:fldChar w:fldCharType="end"/>
      </w:r>
      <w:r w:rsidRPr="00A3493C">
        <w:rPr>
          <w:noProof/>
        </w:rPr>
        <w:t xml:space="preserve"> (accessed 2025 25. 1.).</w:t>
      </w:r>
    </w:p>
    <w:p w14:paraId="1D05BB76" w14:textId="6E5D2316" w:rsidR="006A4176" w:rsidRPr="00A3493C" w:rsidRDefault="006A4176">
      <w:pPr>
        <w:pStyle w:val="EndNoteBibliography"/>
        <w:spacing w:after="120"/>
        <w:ind w:left="454" w:hanging="454"/>
        <w:jc w:val="left"/>
        <w:rPr>
          <w:noProof/>
        </w:rPr>
        <w:pPrChange w:id="884" w:author="Ingr Jiri" w:date="2025-06-02T22:43:00Z" w16du:dateUtc="2025-06-02T20:43:00Z">
          <w:pPr>
            <w:pStyle w:val="EndNoteBibliography"/>
            <w:spacing w:after="0"/>
          </w:pPr>
        </w:pPrChange>
      </w:pPr>
      <w:r w:rsidRPr="00A3493C">
        <w:rPr>
          <w:noProof/>
        </w:rPr>
        <w:t xml:space="preserve">(5) vdumoulin. </w:t>
      </w:r>
      <w:r w:rsidRPr="00A3493C">
        <w:rPr>
          <w:i/>
          <w:noProof/>
        </w:rPr>
        <w:t>conv_arithmetic</w:t>
      </w:r>
      <w:r w:rsidRPr="00A3493C">
        <w:rPr>
          <w:noProof/>
        </w:rPr>
        <w:t xml:space="preserve">. 2016. </w:t>
      </w:r>
      <w:r w:rsidRPr="00A3493C">
        <w:rPr>
          <w:noProof/>
        </w:rPr>
        <w:fldChar w:fldCharType="begin"/>
      </w:r>
      <w:r w:rsidRPr="00A3493C">
        <w:rPr>
          <w:noProof/>
        </w:rPr>
        <w:instrText>HYPERLINK "https://github.com/vdumoulin/conv_arithmetic?tab=readme-ov-file"</w:instrText>
      </w:r>
      <w:r w:rsidRPr="00A3493C">
        <w:rPr>
          <w:noProof/>
        </w:rPr>
      </w:r>
      <w:r w:rsidRPr="00A3493C">
        <w:rPr>
          <w:noProof/>
        </w:rPr>
        <w:fldChar w:fldCharType="separate"/>
      </w:r>
      <w:r w:rsidRPr="00A3493C">
        <w:rPr>
          <w:rStyle w:val="Hypertextovodkaz"/>
          <w:noProof/>
          <w:color w:val="auto"/>
          <w:u w:val="none"/>
          <w:rPrChange w:id="885" w:author="Ingr Jiri" w:date="2025-06-02T22:46:00Z" w16du:dateUtc="2025-06-02T20:46:00Z">
            <w:rPr>
              <w:rStyle w:val="Hypertextovodkaz"/>
              <w:noProof/>
            </w:rPr>
          </w:rPrChange>
        </w:rPr>
        <w:t>https://github.com/vdumoulin/conv_arithmetic?tab=readme-ov-file</w:t>
      </w:r>
      <w:r w:rsidRPr="00A3493C">
        <w:rPr>
          <w:noProof/>
        </w:rPr>
        <w:fldChar w:fldCharType="end"/>
      </w:r>
      <w:r w:rsidRPr="00A3493C">
        <w:rPr>
          <w:noProof/>
        </w:rPr>
        <w:t xml:space="preserve"> (accessed 2025 27.1.).</w:t>
      </w:r>
    </w:p>
    <w:p w14:paraId="01B44958" w14:textId="77777777" w:rsidR="006A4176" w:rsidRPr="00A3493C" w:rsidRDefault="006A4176">
      <w:pPr>
        <w:pStyle w:val="EndNoteBibliography"/>
        <w:spacing w:after="120"/>
        <w:ind w:left="454" w:hanging="454"/>
        <w:jc w:val="left"/>
        <w:rPr>
          <w:noProof/>
        </w:rPr>
        <w:pPrChange w:id="886" w:author="Ingr Jiri" w:date="2025-06-02T22:43:00Z" w16du:dateUtc="2025-06-02T20:43:00Z">
          <w:pPr>
            <w:pStyle w:val="EndNoteBibliography"/>
            <w:spacing w:after="0"/>
          </w:pPr>
        </w:pPrChange>
      </w:pPr>
      <w:r w:rsidRPr="00A3493C">
        <w:rPr>
          <w:noProof/>
        </w:rPr>
        <w:t xml:space="preserve">(6) Brownlee, J. </w:t>
      </w:r>
      <w:r w:rsidRPr="00A3493C">
        <w:rPr>
          <w:i/>
          <w:noProof/>
        </w:rPr>
        <w:t>Deep Learning for Computer Vision Image Classification, Object Detection, and Face Recognition in Python</w:t>
      </w:r>
      <w:r w:rsidRPr="00A3493C">
        <w:rPr>
          <w:noProof/>
        </w:rPr>
        <w:t>; Machine Learning Mastery, 2019.</w:t>
      </w:r>
    </w:p>
    <w:p w14:paraId="605F1EA3" w14:textId="707C97E0" w:rsidR="006A4176" w:rsidRPr="00A3493C" w:rsidRDefault="006A4176">
      <w:pPr>
        <w:pStyle w:val="EndNoteBibliography"/>
        <w:spacing w:after="120"/>
        <w:ind w:left="454" w:hanging="454"/>
        <w:jc w:val="left"/>
        <w:rPr>
          <w:noProof/>
        </w:rPr>
        <w:pPrChange w:id="887" w:author="Ingr Jiri" w:date="2025-06-02T22:43:00Z" w16du:dateUtc="2025-06-02T20:43:00Z">
          <w:pPr>
            <w:pStyle w:val="EndNoteBibliography"/>
            <w:spacing w:after="0"/>
          </w:pPr>
        </w:pPrChange>
      </w:pPr>
      <w:r w:rsidRPr="00A3493C">
        <w:rPr>
          <w:noProof/>
        </w:rPr>
        <w:t xml:space="preserve">(7) Le, K. </w:t>
      </w:r>
      <w:r w:rsidRPr="00A3493C">
        <w:rPr>
          <w:i/>
          <w:noProof/>
        </w:rPr>
        <w:t>An overview of VGG16 and NiN models</w:t>
      </w:r>
      <w:r w:rsidRPr="00A3493C">
        <w:rPr>
          <w:noProof/>
        </w:rPr>
        <w:t xml:space="preserve">. 2021. </w:t>
      </w:r>
      <w:r w:rsidRPr="00A3493C">
        <w:rPr>
          <w:noProof/>
        </w:rPr>
        <w:fldChar w:fldCharType="begin"/>
      </w:r>
      <w:r w:rsidRPr="00A3493C">
        <w:rPr>
          <w:noProof/>
        </w:rPr>
        <w:instrText>HYPERLINK "https://lekhuyen.medium.com/an-overview-of-vgg16-and-nin-models-96e4bf398484"</w:instrText>
      </w:r>
      <w:r w:rsidRPr="00A3493C">
        <w:rPr>
          <w:noProof/>
        </w:rPr>
      </w:r>
      <w:r w:rsidRPr="00A3493C">
        <w:rPr>
          <w:noProof/>
        </w:rPr>
        <w:fldChar w:fldCharType="separate"/>
      </w:r>
      <w:r w:rsidRPr="00A3493C">
        <w:rPr>
          <w:rStyle w:val="Hypertextovodkaz"/>
          <w:noProof/>
          <w:color w:val="auto"/>
          <w:u w:val="none"/>
          <w:rPrChange w:id="888" w:author="Ingr Jiri" w:date="2025-06-02T22:46:00Z" w16du:dateUtc="2025-06-02T20:46:00Z">
            <w:rPr>
              <w:rStyle w:val="Hypertextovodkaz"/>
              <w:noProof/>
            </w:rPr>
          </w:rPrChange>
        </w:rPr>
        <w:t>https://lekhuyen.medium.com/an-overview-of-vgg16-and-nin-models-96e4bf398484</w:t>
      </w:r>
      <w:r w:rsidRPr="00A3493C">
        <w:rPr>
          <w:noProof/>
        </w:rPr>
        <w:fldChar w:fldCharType="end"/>
      </w:r>
      <w:r w:rsidRPr="00A3493C">
        <w:rPr>
          <w:noProof/>
        </w:rPr>
        <w:t xml:space="preserve"> (accessed.</w:t>
      </w:r>
    </w:p>
    <w:p w14:paraId="16E374D5" w14:textId="77777777" w:rsidR="006A4176" w:rsidRPr="00A3493C" w:rsidRDefault="006A4176">
      <w:pPr>
        <w:pStyle w:val="EndNoteBibliography"/>
        <w:spacing w:after="120"/>
        <w:ind w:left="454" w:hanging="454"/>
        <w:jc w:val="left"/>
        <w:rPr>
          <w:noProof/>
        </w:rPr>
        <w:pPrChange w:id="889" w:author="Ingr Jiri" w:date="2025-06-02T22:43:00Z" w16du:dateUtc="2025-06-02T20:43:00Z">
          <w:pPr>
            <w:pStyle w:val="EndNoteBibliography"/>
            <w:spacing w:after="0"/>
          </w:pPr>
        </w:pPrChange>
      </w:pPr>
      <w:r w:rsidRPr="00A3493C">
        <w:rPr>
          <w:noProof/>
        </w:rPr>
        <w:t xml:space="preserve">(8) Adams, J.; Qiu, Y.; Posadas, L.; Eskridge, K.; Graef, G. Phenotypic trait extraction of soybean plants using deep convolutional neural networks with transfer learning. </w:t>
      </w:r>
      <w:r w:rsidRPr="00A3493C">
        <w:rPr>
          <w:i/>
          <w:noProof/>
        </w:rPr>
        <w:t xml:space="preserve">Big Data and Information Analytics </w:t>
      </w:r>
      <w:r w:rsidRPr="00A3493C">
        <w:rPr>
          <w:b/>
          <w:noProof/>
        </w:rPr>
        <w:t>2021</w:t>
      </w:r>
      <w:r w:rsidRPr="00A3493C">
        <w:rPr>
          <w:noProof/>
        </w:rPr>
        <w:t xml:space="preserve">, </w:t>
      </w:r>
      <w:r w:rsidRPr="00A3493C">
        <w:rPr>
          <w:i/>
          <w:noProof/>
        </w:rPr>
        <w:t>6</w:t>
      </w:r>
      <w:r w:rsidRPr="00A3493C">
        <w:rPr>
          <w:noProof/>
        </w:rPr>
        <w:t>, 26-40. DOI: 10.3934/bdia.2021003.</w:t>
      </w:r>
    </w:p>
    <w:p w14:paraId="5D45868D" w14:textId="77777777" w:rsidR="006A4176" w:rsidRPr="00A3493C" w:rsidRDefault="006A4176">
      <w:pPr>
        <w:pStyle w:val="EndNoteBibliography"/>
        <w:spacing w:after="120"/>
        <w:ind w:left="454" w:hanging="454"/>
        <w:jc w:val="left"/>
        <w:rPr>
          <w:noProof/>
        </w:rPr>
        <w:pPrChange w:id="890" w:author="Ingr Jiri" w:date="2025-06-02T22:43:00Z" w16du:dateUtc="2025-06-02T20:43:00Z">
          <w:pPr>
            <w:pStyle w:val="EndNoteBibliography"/>
            <w:spacing w:after="0"/>
          </w:pPr>
        </w:pPrChange>
      </w:pPr>
      <w:r w:rsidRPr="00A3493C">
        <w:rPr>
          <w:noProof/>
        </w:rPr>
        <w:t xml:space="preserve">(9) Yu, J.; Li, J.; Sun, B.; Chen, J.; Li, C. Multiclass Radio Frequency Interference Detection and Suppression for SAR Based on the Single Shot MultiBox Detector. </w:t>
      </w:r>
      <w:r w:rsidRPr="00A3493C">
        <w:rPr>
          <w:i/>
          <w:noProof/>
        </w:rPr>
        <w:t xml:space="preserve">Sensors </w:t>
      </w:r>
      <w:r w:rsidRPr="00A3493C">
        <w:rPr>
          <w:b/>
          <w:noProof/>
        </w:rPr>
        <w:t>2018</w:t>
      </w:r>
      <w:r w:rsidRPr="00A3493C">
        <w:rPr>
          <w:noProof/>
        </w:rPr>
        <w:t xml:space="preserve">, </w:t>
      </w:r>
      <w:r w:rsidRPr="00A3493C">
        <w:rPr>
          <w:i/>
          <w:noProof/>
        </w:rPr>
        <w:t>18</w:t>
      </w:r>
      <w:r w:rsidRPr="00A3493C">
        <w:rPr>
          <w:noProof/>
        </w:rPr>
        <w:t xml:space="preserve"> (11). DOI: 10.3390/s18114034.</w:t>
      </w:r>
    </w:p>
    <w:p w14:paraId="0DFF1C07" w14:textId="77777777" w:rsidR="006A4176" w:rsidRPr="00A3493C" w:rsidRDefault="006A4176">
      <w:pPr>
        <w:pStyle w:val="EndNoteBibliography"/>
        <w:spacing w:after="120"/>
        <w:ind w:left="454" w:hanging="454"/>
        <w:jc w:val="left"/>
        <w:rPr>
          <w:noProof/>
        </w:rPr>
        <w:pPrChange w:id="891" w:author="Ingr Jiri" w:date="2025-06-02T22:43:00Z" w16du:dateUtc="2025-06-02T20:43:00Z">
          <w:pPr>
            <w:pStyle w:val="EndNoteBibliography"/>
            <w:spacing w:after="0"/>
          </w:pPr>
        </w:pPrChange>
      </w:pPr>
      <w:r w:rsidRPr="00A3493C">
        <w:rPr>
          <w:noProof/>
        </w:rPr>
        <w:t xml:space="preserve">(10) Carranza-García, M.; Torres-Mateo, J.; Lara-Benítez, P.; García-Gutiérrez, J. On the Performance of One-Stage and Two-Stage Object Detectors in Autonomous Vehicles Using Camera Data. </w:t>
      </w:r>
      <w:r w:rsidRPr="00A3493C">
        <w:rPr>
          <w:i/>
          <w:noProof/>
        </w:rPr>
        <w:t xml:space="preserve">Remote Sensing </w:t>
      </w:r>
      <w:r w:rsidRPr="00A3493C">
        <w:rPr>
          <w:b/>
          <w:noProof/>
        </w:rPr>
        <w:t>2021</w:t>
      </w:r>
      <w:r w:rsidRPr="00A3493C">
        <w:rPr>
          <w:noProof/>
        </w:rPr>
        <w:t xml:space="preserve">, </w:t>
      </w:r>
      <w:r w:rsidRPr="00A3493C">
        <w:rPr>
          <w:i/>
          <w:noProof/>
        </w:rPr>
        <w:t>13</w:t>
      </w:r>
      <w:r w:rsidRPr="00A3493C">
        <w:rPr>
          <w:noProof/>
        </w:rPr>
        <w:t xml:space="preserve"> (1), 89.</w:t>
      </w:r>
    </w:p>
    <w:p w14:paraId="588DEE61" w14:textId="77777777" w:rsidR="006A4176" w:rsidRPr="00A3493C" w:rsidRDefault="006A4176">
      <w:pPr>
        <w:pStyle w:val="EndNoteBibliography"/>
        <w:spacing w:after="120"/>
        <w:ind w:left="454" w:hanging="454"/>
        <w:jc w:val="left"/>
        <w:rPr>
          <w:noProof/>
        </w:rPr>
        <w:pPrChange w:id="892" w:author="Ingr Jiri" w:date="2025-06-02T22:43:00Z" w16du:dateUtc="2025-06-02T20:43:00Z">
          <w:pPr>
            <w:pStyle w:val="EndNoteBibliography"/>
            <w:spacing w:after="0"/>
          </w:pPr>
        </w:pPrChange>
      </w:pPr>
      <w:r w:rsidRPr="00A3493C">
        <w:rPr>
          <w:noProof/>
        </w:rPr>
        <w:t>(11) Deng, J.; Dong, W.; Socher, R.; Li, L.-J.; Li, K.; Fei-Fei, L. Imagenet: A large-scale hierarchical image database. 2009 IEEE Conference on Computer Vision and Pattern Recognition: 2009.</w:t>
      </w:r>
    </w:p>
    <w:p w14:paraId="285B876B" w14:textId="77777777" w:rsidR="006A4176" w:rsidRPr="00A3493C" w:rsidRDefault="006A4176">
      <w:pPr>
        <w:pStyle w:val="EndNoteBibliography"/>
        <w:spacing w:after="120"/>
        <w:ind w:left="454" w:hanging="454"/>
        <w:jc w:val="left"/>
        <w:rPr>
          <w:noProof/>
        </w:rPr>
        <w:pPrChange w:id="893" w:author="Ingr Jiri" w:date="2025-06-02T22:43:00Z" w16du:dateUtc="2025-06-02T20:43:00Z">
          <w:pPr>
            <w:pStyle w:val="EndNoteBibliography"/>
            <w:spacing w:after="0"/>
          </w:pPr>
        </w:pPrChange>
      </w:pPr>
      <w:r w:rsidRPr="00A3493C">
        <w:rPr>
          <w:noProof/>
        </w:rPr>
        <w:t xml:space="preserve">(12) Yao, J.; Huang, X.; Wei, M.; Han, W.; Xu, X.; Wang, R.; Chen, J.; Sun, L. High-Efficiency Classification of White Blood Cells Based on Object Detection. </w:t>
      </w:r>
      <w:r w:rsidRPr="00A3493C">
        <w:rPr>
          <w:i/>
          <w:noProof/>
        </w:rPr>
        <w:t xml:space="preserve">Journal of Healthcare Engineering </w:t>
      </w:r>
      <w:r w:rsidRPr="00A3493C">
        <w:rPr>
          <w:b/>
          <w:noProof/>
        </w:rPr>
        <w:t>2021</w:t>
      </w:r>
      <w:r w:rsidRPr="00A3493C">
        <w:rPr>
          <w:noProof/>
        </w:rPr>
        <w:t>,  (23), 1-11. DOI: 10.1155/2021/1615192.</w:t>
      </w:r>
    </w:p>
    <w:p w14:paraId="275A16F1" w14:textId="77777777" w:rsidR="006A4176" w:rsidRPr="00A3493C" w:rsidRDefault="006A4176">
      <w:pPr>
        <w:pStyle w:val="EndNoteBibliography"/>
        <w:spacing w:after="120"/>
        <w:ind w:left="454" w:hanging="454"/>
        <w:jc w:val="left"/>
        <w:rPr>
          <w:noProof/>
        </w:rPr>
        <w:pPrChange w:id="894" w:author="Ingr Jiri" w:date="2025-06-02T22:43:00Z" w16du:dateUtc="2025-06-02T20:43:00Z">
          <w:pPr>
            <w:pStyle w:val="EndNoteBibliography"/>
            <w:spacing w:after="0"/>
          </w:pPr>
        </w:pPrChange>
      </w:pPr>
      <w:r w:rsidRPr="00A3493C">
        <w:rPr>
          <w:noProof/>
        </w:rPr>
        <w:t>(13) Girshick, R.; Donahue, J.; Darrell, T.; Malik, J. Rich feature hierarchies for accurate object detection and semantic segmentation. In IEEE CONFERENCE ON COMPUTER VISION AND PATTERN RECOGNITION, Columbus, OH, USA; 2014.</w:t>
      </w:r>
    </w:p>
    <w:p w14:paraId="1FC56033" w14:textId="77777777" w:rsidR="006A4176" w:rsidRPr="00A3493C" w:rsidRDefault="006A4176">
      <w:pPr>
        <w:pStyle w:val="EndNoteBibliography"/>
        <w:spacing w:after="120"/>
        <w:ind w:left="454" w:hanging="454"/>
        <w:jc w:val="left"/>
        <w:rPr>
          <w:noProof/>
        </w:rPr>
        <w:pPrChange w:id="895" w:author="Ingr Jiri" w:date="2025-06-02T22:43:00Z" w16du:dateUtc="2025-06-02T20:43:00Z">
          <w:pPr>
            <w:pStyle w:val="EndNoteBibliography"/>
            <w:spacing w:after="0"/>
          </w:pPr>
        </w:pPrChange>
      </w:pPr>
      <w:r w:rsidRPr="00A3493C">
        <w:rPr>
          <w:noProof/>
        </w:rPr>
        <w:t xml:space="preserve">(14) Uijlings, J. R. R.; van de Sande, K. E. A.; Gevers, T.; Smeulders, A. W. M. Selective Search for Object Recognition. </w:t>
      </w:r>
      <w:r w:rsidRPr="00A3493C">
        <w:rPr>
          <w:i/>
          <w:noProof/>
        </w:rPr>
        <w:t xml:space="preserve">INTERNATIONAL JOURNAL OF COMPUTER VISION </w:t>
      </w:r>
      <w:r w:rsidRPr="00A3493C">
        <w:rPr>
          <w:b/>
          <w:noProof/>
        </w:rPr>
        <w:t>2012</w:t>
      </w:r>
      <w:r w:rsidRPr="00A3493C">
        <w:rPr>
          <w:noProof/>
        </w:rPr>
        <w:t xml:space="preserve">, </w:t>
      </w:r>
      <w:r w:rsidRPr="00A3493C">
        <w:rPr>
          <w:i/>
          <w:noProof/>
        </w:rPr>
        <w:t>104</w:t>
      </w:r>
      <w:r w:rsidRPr="00A3493C">
        <w:rPr>
          <w:noProof/>
        </w:rPr>
        <w:t>, 154-171. DOI: 10.1007/s11263-013-0620-5.</w:t>
      </w:r>
    </w:p>
    <w:p w14:paraId="75DE58C2" w14:textId="77777777" w:rsidR="006A4176" w:rsidRPr="00A3493C" w:rsidRDefault="006A4176">
      <w:pPr>
        <w:pStyle w:val="EndNoteBibliography"/>
        <w:spacing w:after="120"/>
        <w:ind w:left="454" w:hanging="454"/>
        <w:jc w:val="left"/>
        <w:rPr>
          <w:noProof/>
        </w:rPr>
        <w:pPrChange w:id="896" w:author="Ingr Jiri" w:date="2025-06-02T22:43:00Z" w16du:dateUtc="2025-06-02T20:43:00Z">
          <w:pPr>
            <w:pStyle w:val="EndNoteBibliography"/>
            <w:spacing w:after="0"/>
          </w:pPr>
        </w:pPrChange>
      </w:pPr>
      <w:r w:rsidRPr="00A3493C">
        <w:rPr>
          <w:noProof/>
        </w:rPr>
        <w:t xml:space="preserve">(15) Ahmed, K.; Ghareh Mohammadi, F.; Matus, M.; Shenavarmasouleh, F.; Pereira, L.; Ioannis, Z.; Amini, M. H. Towards Real-time House Detection in Aerial Imagery Using Faster Region-based Convolutional Neural Network. </w:t>
      </w:r>
      <w:r w:rsidRPr="00A3493C">
        <w:rPr>
          <w:i/>
          <w:noProof/>
        </w:rPr>
        <w:t xml:space="preserve">IPSI Transactions on Internet Research </w:t>
      </w:r>
      <w:r w:rsidRPr="00A3493C">
        <w:rPr>
          <w:b/>
          <w:noProof/>
        </w:rPr>
        <w:t>2023</w:t>
      </w:r>
      <w:r w:rsidRPr="00A3493C">
        <w:rPr>
          <w:noProof/>
        </w:rPr>
        <w:t xml:space="preserve">, </w:t>
      </w:r>
      <w:r w:rsidRPr="00A3493C">
        <w:rPr>
          <w:i/>
          <w:noProof/>
        </w:rPr>
        <w:t>19</w:t>
      </w:r>
      <w:r w:rsidRPr="00A3493C">
        <w:rPr>
          <w:noProof/>
        </w:rPr>
        <w:t xml:space="preserve"> (2), 46-54. DOI: 10.58245/ipsi.tir.2302.06.</w:t>
      </w:r>
    </w:p>
    <w:p w14:paraId="5884962B" w14:textId="77777777" w:rsidR="006A4176" w:rsidRPr="00A3493C" w:rsidRDefault="006A4176">
      <w:pPr>
        <w:pStyle w:val="EndNoteBibliography"/>
        <w:spacing w:after="120"/>
        <w:ind w:left="454" w:hanging="454"/>
        <w:jc w:val="left"/>
        <w:rPr>
          <w:noProof/>
        </w:rPr>
        <w:pPrChange w:id="897" w:author="Ingr Jiri" w:date="2025-06-02T22:43:00Z" w16du:dateUtc="2025-06-02T20:43:00Z">
          <w:pPr>
            <w:pStyle w:val="EndNoteBibliography"/>
            <w:spacing w:after="0"/>
          </w:pPr>
        </w:pPrChange>
      </w:pPr>
      <w:r w:rsidRPr="00A3493C">
        <w:rPr>
          <w:noProof/>
        </w:rPr>
        <w:lastRenderedPageBreak/>
        <w:t>(16) Kaur, S.; Kaur, L.; Lal, M. A Review: YOLO and Its Advancements. In 6th International Conference on Recent Innovations in Computing, ICRIC 2023, Jammu, Indie; 2024.</w:t>
      </w:r>
    </w:p>
    <w:p w14:paraId="06D5E7B6" w14:textId="77777777" w:rsidR="006A4176" w:rsidRPr="00A3493C" w:rsidRDefault="006A4176">
      <w:pPr>
        <w:pStyle w:val="EndNoteBibliography"/>
        <w:spacing w:after="120"/>
        <w:ind w:left="454" w:hanging="454"/>
        <w:jc w:val="left"/>
        <w:rPr>
          <w:noProof/>
        </w:rPr>
        <w:pPrChange w:id="898" w:author="Ingr Jiri" w:date="2025-06-02T22:43:00Z" w16du:dateUtc="2025-06-02T20:43:00Z">
          <w:pPr>
            <w:pStyle w:val="EndNoteBibliography"/>
            <w:spacing w:after="0"/>
          </w:pPr>
        </w:pPrChange>
      </w:pPr>
      <w:r w:rsidRPr="00A3493C">
        <w:rPr>
          <w:noProof/>
        </w:rPr>
        <w:t xml:space="preserve">(17) Aziz, L.; Haji Salam, M. S. B.; Sheikh, U. U.; Ayub, S. Exploring Deep Learning-Based Architecture, Strategies, Applications and Current Trends in Generic Object Detection: A Comprehensive Review. </w:t>
      </w:r>
      <w:r w:rsidRPr="00A3493C">
        <w:rPr>
          <w:i/>
          <w:noProof/>
        </w:rPr>
        <w:t xml:space="preserve">IEEE Access </w:t>
      </w:r>
      <w:r w:rsidRPr="00A3493C">
        <w:rPr>
          <w:b/>
          <w:noProof/>
        </w:rPr>
        <w:t>2020</w:t>
      </w:r>
      <w:r w:rsidRPr="00A3493C">
        <w:rPr>
          <w:noProof/>
        </w:rPr>
        <w:t xml:space="preserve">, </w:t>
      </w:r>
      <w:r w:rsidRPr="00A3493C">
        <w:rPr>
          <w:i/>
          <w:noProof/>
        </w:rPr>
        <w:t>8</w:t>
      </w:r>
      <w:r w:rsidRPr="00A3493C">
        <w:rPr>
          <w:noProof/>
        </w:rPr>
        <w:t>, 170461-170495. DOI: 10.1109/ACCESS.2020.3021508.</w:t>
      </w:r>
    </w:p>
    <w:p w14:paraId="7B20E68D" w14:textId="77777777" w:rsidR="006A4176" w:rsidRPr="00A3493C" w:rsidRDefault="006A4176">
      <w:pPr>
        <w:pStyle w:val="EndNoteBibliography"/>
        <w:spacing w:after="120"/>
        <w:ind w:left="454" w:hanging="454"/>
        <w:jc w:val="left"/>
        <w:rPr>
          <w:noProof/>
        </w:rPr>
        <w:pPrChange w:id="899" w:author="Ingr Jiri" w:date="2025-06-02T22:43:00Z" w16du:dateUtc="2025-06-02T20:43:00Z">
          <w:pPr>
            <w:pStyle w:val="EndNoteBibliography"/>
            <w:spacing w:after="0"/>
          </w:pPr>
        </w:pPrChange>
      </w:pPr>
      <w:r w:rsidRPr="00A3493C">
        <w:rPr>
          <w:noProof/>
        </w:rPr>
        <w:t xml:space="preserve">(18) Liu, Y.; Sun, P.; Wergeles, N.; Shang, Y. A survey and performance evaluation of deep learning methods for small object detection. </w:t>
      </w:r>
      <w:r w:rsidRPr="00A3493C">
        <w:rPr>
          <w:i/>
          <w:noProof/>
        </w:rPr>
        <w:t xml:space="preserve">Expert Systems with Applications </w:t>
      </w:r>
      <w:r w:rsidRPr="00A3493C">
        <w:rPr>
          <w:b/>
          <w:noProof/>
        </w:rPr>
        <w:t>2021</w:t>
      </w:r>
      <w:r w:rsidRPr="00A3493C">
        <w:rPr>
          <w:noProof/>
        </w:rPr>
        <w:t xml:space="preserve">, </w:t>
      </w:r>
      <w:r w:rsidRPr="00A3493C">
        <w:rPr>
          <w:i/>
          <w:noProof/>
        </w:rPr>
        <w:t>172</w:t>
      </w:r>
      <w:r w:rsidRPr="00A3493C">
        <w:rPr>
          <w:noProof/>
        </w:rPr>
        <w:t>. DOI: //doi.org/10.1016/j.eswa.2021.114602.</w:t>
      </w:r>
    </w:p>
    <w:p w14:paraId="1902EF3A" w14:textId="77777777" w:rsidR="006A4176" w:rsidRPr="00A3493C" w:rsidRDefault="006A4176">
      <w:pPr>
        <w:pStyle w:val="EndNoteBibliography"/>
        <w:spacing w:after="120"/>
        <w:ind w:left="454" w:hanging="454"/>
        <w:jc w:val="left"/>
        <w:rPr>
          <w:noProof/>
        </w:rPr>
        <w:pPrChange w:id="900" w:author="Ingr Jiri" w:date="2025-06-02T22:43:00Z" w16du:dateUtc="2025-06-02T20:43:00Z">
          <w:pPr>
            <w:pStyle w:val="EndNoteBibliography"/>
            <w:spacing w:after="0"/>
          </w:pPr>
        </w:pPrChange>
      </w:pPr>
      <w:r w:rsidRPr="00A3493C">
        <w:rPr>
          <w:noProof/>
        </w:rPr>
        <w:t xml:space="preserve">(19) Lavanya, G.; Pande, S. Enhancing Real-time Object Detection with YOLO Algorithm. </w:t>
      </w:r>
      <w:r w:rsidRPr="00A3493C">
        <w:rPr>
          <w:i/>
          <w:noProof/>
        </w:rPr>
        <w:t xml:space="preserve">EAI Endorsed Transactions on Internet of Things </w:t>
      </w:r>
      <w:r w:rsidRPr="00A3493C">
        <w:rPr>
          <w:b/>
          <w:noProof/>
        </w:rPr>
        <w:t>2023</w:t>
      </w:r>
      <w:r w:rsidRPr="00A3493C">
        <w:rPr>
          <w:noProof/>
        </w:rPr>
        <w:t xml:space="preserve">, </w:t>
      </w:r>
      <w:r w:rsidRPr="00A3493C">
        <w:rPr>
          <w:i/>
          <w:noProof/>
        </w:rPr>
        <w:t>10</w:t>
      </w:r>
      <w:r w:rsidRPr="00A3493C">
        <w:rPr>
          <w:noProof/>
        </w:rPr>
        <w:t>. DOI: 10.4108/eetiot.4541.</w:t>
      </w:r>
    </w:p>
    <w:p w14:paraId="56760B9F" w14:textId="4D7BE600" w:rsidR="006A4176" w:rsidRPr="00A3493C" w:rsidRDefault="006A4176">
      <w:pPr>
        <w:pStyle w:val="EndNoteBibliography"/>
        <w:spacing w:after="120"/>
        <w:ind w:left="454" w:hanging="454"/>
        <w:jc w:val="left"/>
        <w:rPr>
          <w:noProof/>
        </w:rPr>
        <w:pPrChange w:id="901" w:author="Ingr Jiri" w:date="2025-06-02T22:43:00Z" w16du:dateUtc="2025-06-02T20:43:00Z">
          <w:pPr>
            <w:pStyle w:val="EndNoteBibliography"/>
            <w:spacing w:after="0"/>
          </w:pPr>
        </w:pPrChange>
      </w:pPr>
      <w:r w:rsidRPr="00A3493C">
        <w:rPr>
          <w:noProof/>
        </w:rPr>
        <w:t xml:space="preserve">(20) Badgujar, C. M.; Poulose, A.; Gan, H. Agricultural object detection with You Only Look Once (YOLO) Algorithm: A bibliometric and systematic literature review. </w:t>
      </w:r>
      <w:r w:rsidRPr="00A3493C">
        <w:rPr>
          <w:i/>
          <w:noProof/>
        </w:rPr>
        <w:t xml:space="preserve">Computers and Electronics in Agriculture </w:t>
      </w:r>
      <w:r w:rsidRPr="00A3493C">
        <w:rPr>
          <w:b/>
          <w:noProof/>
        </w:rPr>
        <w:t>2024</w:t>
      </w:r>
      <w:r w:rsidRPr="00A3493C">
        <w:rPr>
          <w:noProof/>
        </w:rPr>
        <w:t xml:space="preserve">, </w:t>
      </w:r>
      <w:r w:rsidRPr="00A3493C">
        <w:rPr>
          <w:i/>
          <w:noProof/>
        </w:rPr>
        <w:t>223</w:t>
      </w:r>
      <w:r w:rsidRPr="00A3493C">
        <w:rPr>
          <w:noProof/>
        </w:rPr>
        <w:t xml:space="preserve">. DOI: </w:t>
      </w:r>
      <w:r w:rsidRPr="00A3493C">
        <w:rPr>
          <w:noProof/>
        </w:rPr>
        <w:fldChar w:fldCharType="begin"/>
      </w:r>
      <w:r w:rsidRPr="00A3493C">
        <w:rPr>
          <w:noProof/>
        </w:rPr>
        <w:instrText>HYPERLINK "https://doi.org/10.1016/j.compag.2024.109090"</w:instrText>
      </w:r>
      <w:r w:rsidRPr="00A3493C">
        <w:rPr>
          <w:noProof/>
        </w:rPr>
      </w:r>
      <w:r w:rsidRPr="00A3493C">
        <w:rPr>
          <w:noProof/>
        </w:rPr>
        <w:fldChar w:fldCharType="separate"/>
      </w:r>
      <w:r w:rsidRPr="00A3493C">
        <w:rPr>
          <w:rStyle w:val="Hypertextovodkaz"/>
          <w:noProof/>
          <w:color w:val="auto"/>
          <w:u w:val="none"/>
          <w:rPrChange w:id="902" w:author="Ingr Jiri" w:date="2025-06-02T22:46:00Z" w16du:dateUtc="2025-06-02T20:46:00Z">
            <w:rPr>
              <w:rStyle w:val="Hypertextovodkaz"/>
              <w:noProof/>
            </w:rPr>
          </w:rPrChange>
        </w:rPr>
        <w:t>https://doi.org/10.1016/j.compag.2024.109090</w:t>
      </w:r>
      <w:r w:rsidRPr="00A3493C">
        <w:rPr>
          <w:noProof/>
        </w:rPr>
        <w:fldChar w:fldCharType="end"/>
      </w:r>
      <w:r w:rsidRPr="00A3493C">
        <w:rPr>
          <w:noProof/>
        </w:rPr>
        <w:t>.</w:t>
      </w:r>
    </w:p>
    <w:p w14:paraId="21A70BE4" w14:textId="77777777" w:rsidR="006A4176" w:rsidRPr="00A3493C" w:rsidRDefault="006A4176">
      <w:pPr>
        <w:pStyle w:val="EndNoteBibliography"/>
        <w:spacing w:after="120"/>
        <w:ind w:left="454" w:hanging="454"/>
        <w:jc w:val="left"/>
        <w:rPr>
          <w:noProof/>
        </w:rPr>
        <w:pPrChange w:id="903" w:author="Ingr Jiri" w:date="2025-06-02T22:43:00Z" w16du:dateUtc="2025-06-02T20:43:00Z">
          <w:pPr>
            <w:pStyle w:val="EndNoteBibliography"/>
            <w:spacing w:after="0"/>
          </w:pPr>
        </w:pPrChange>
      </w:pPr>
      <w:r w:rsidRPr="00A3493C">
        <w:rPr>
          <w:noProof/>
        </w:rPr>
        <w:t xml:space="preserve">(21) Terven, J.; Cordova-Esparza, D.-M.; Romero-González, J.-A. A Comprehensive Review of YOLO Architectures in Computer Vision: From YOLOv1 to YOLOv8 and YOLO-NAS. </w:t>
      </w:r>
      <w:r w:rsidRPr="00A3493C">
        <w:rPr>
          <w:i/>
          <w:noProof/>
        </w:rPr>
        <w:t xml:space="preserve">Machine Learning and Knowledge Extraction </w:t>
      </w:r>
      <w:r w:rsidRPr="00A3493C">
        <w:rPr>
          <w:b/>
          <w:noProof/>
        </w:rPr>
        <w:t>2023</w:t>
      </w:r>
      <w:r w:rsidRPr="00A3493C">
        <w:rPr>
          <w:noProof/>
        </w:rPr>
        <w:t xml:space="preserve">, </w:t>
      </w:r>
      <w:r w:rsidRPr="00A3493C">
        <w:rPr>
          <w:i/>
          <w:noProof/>
        </w:rPr>
        <w:t>5</w:t>
      </w:r>
      <w:r w:rsidRPr="00A3493C">
        <w:rPr>
          <w:noProof/>
        </w:rPr>
        <w:t xml:space="preserve"> (4), 1680-1716. DOI: 10.3390/make5040083.</w:t>
      </w:r>
    </w:p>
    <w:p w14:paraId="062ECC0C" w14:textId="77777777" w:rsidR="006A4176" w:rsidRPr="00A3493C" w:rsidRDefault="006A4176">
      <w:pPr>
        <w:pStyle w:val="EndNoteBibliography"/>
        <w:spacing w:after="120"/>
        <w:ind w:left="454" w:hanging="454"/>
        <w:jc w:val="left"/>
        <w:rPr>
          <w:noProof/>
        </w:rPr>
        <w:pPrChange w:id="904" w:author="Ingr Jiri" w:date="2025-06-02T22:43:00Z" w16du:dateUtc="2025-06-02T20:43:00Z">
          <w:pPr>
            <w:pStyle w:val="EndNoteBibliography"/>
            <w:spacing w:after="0"/>
          </w:pPr>
        </w:pPrChange>
      </w:pPr>
      <w:r w:rsidRPr="00A3493C">
        <w:rPr>
          <w:noProof/>
        </w:rPr>
        <w:t xml:space="preserve">(22) Yanyun, S.; Liu </w:t>
      </w:r>
      <w:r w:rsidRPr="00A3493C">
        <w:rPr>
          <w:rFonts w:ascii="MS Mincho" w:eastAsia="MS Mincho" w:hAnsi="MS Mincho" w:cs="MS Mincho" w:hint="eastAsia"/>
          <w:noProof/>
        </w:rPr>
        <w:t>刘迪</w:t>
      </w:r>
      <w:r w:rsidRPr="00A3493C">
        <w:rPr>
          <w:noProof/>
        </w:rPr>
        <w:t xml:space="preserve">, D.; Chen, J.; Wang, Z.; Wang, Z.; Zhang, Q. On-Board Multi-Class Geospatial Object Detection Based on Convolutional Neural Network for High Resolution Remote Sensing Images. </w:t>
      </w:r>
      <w:r w:rsidRPr="00A3493C">
        <w:rPr>
          <w:i/>
          <w:noProof/>
        </w:rPr>
        <w:t xml:space="preserve">Remote Sensing </w:t>
      </w:r>
      <w:r w:rsidRPr="00A3493C">
        <w:rPr>
          <w:b/>
          <w:noProof/>
        </w:rPr>
        <w:t>2023</w:t>
      </w:r>
      <w:r w:rsidRPr="00A3493C">
        <w:rPr>
          <w:noProof/>
        </w:rPr>
        <w:t xml:space="preserve">, </w:t>
      </w:r>
      <w:r w:rsidRPr="00A3493C">
        <w:rPr>
          <w:i/>
          <w:noProof/>
        </w:rPr>
        <w:t>15</w:t>
      </w:r>
      <w:r w:rsidRPr="00A3493C">
        <w:rPr>
          <w:noProof/>
        </w:rPr>
        <w:t xml:space="preserve"> (16). DOI: 10.3390/rs15163963.</w:t>
      </w:r>
    </w:p>
    <w:p w14:paraId="5E998B1E" w14:textId="77777777" w:rsidR="006A4176" w:rsidRPr="00A3493C" w:rsidRDefault="006A4176">
      <w:pPr>
        <w:pStyle w:val="EndNoteBibliography"/>
        <w:spacing w:after="120"/>
        <w:ind w:left="454" w:hanging="454"/>
        <w:jc w:val="left"/>
        <w:rPr>
          <w:noProof/>
        </w:rPr>
        <w:pPrChange w:id="905" w:author="Ingr Jiri" w:date="2025-06-02T22:43:00Z" w16du:dateUtc="2025-06-02T20:43:00Z">
          <w:pPr>
            <w:pStyle w:val="EndNoteBibliography"/>
            <w:spacing w:after="0"/>
          </w:pPr>
        </w:pPrChange>
      </w:pPr>
      <w:r w:rsidRPr="00A3493C">
        <w:rPr>
          <w:noProof/>
        </w:rPr>
        <w:t>(23) Redmon, J.; Divvala, S.; Girshick, R.; Farhadi, A. You Only Look Once: Unified, Real-Time Object Detection. In 2016 IEEE Conference on Computer Vision and Pattern Recognition (CVPR), Las Vegas, NV, USA; 2016.</w:t>
      </w:r>
    </w:p>
    <w:p w14:paraId="6E339652" w14:textId="77777777" w:rsidR="006A4176" w:rsidRPr="00A3493C" w:rsidRDefault="006A4176">
      <w:pPr>
        <w:pStyle w:val="EndNoteBibliography"/>
        <w:spacing w:after="120"/>
        <w:ind w:left="454" w:hanging="454"/>
        <w:jc w:val="left"/>
        <w:rPr>
          <w:noProof/>
        </w:rPr>
        <w:pPrChange w:id="906" w:author="Ingr Jiri" w:date="2025-06-02T22:43:00Z" w16du:dateUtc="2025-06-02T20:43:00Z">
          <w:pPr>
            <w:pStyle w:val="EndNoteBibliography"/>
            <w:spacing w:after="0"/>
          </w:pPr>
        </w:pPrChange>
      </w:pPr>
      <w:r w:rsidRPr="00A3493C">
        <w:rPr>
          <w:noProof/>
        </w:rPr>
        <w:t xml:space="preserve">(24) Zhao, Z.-Q.; Zheng, P.; Xu, S.-t.; Wu, X. Object Detection with Deep Learning: A Review. </w:t>
      </w:r>
      <w:r w:rsidRPr="00A3493C">
        <w:rPr>
          <w:i/>
          <w:noProof/>
        </w:rPr>
        <w:t xml:space="preserve">IEEE Transactions on Neural Networks and Learning Systems </w:t>
      </w:r>
      <w:r w:rsidRPr="00A3493C">
        <w:rPr>
          <w:b/>
          <w:noProof/>
        </w:rPr>
        <w:t>2019</w:t>
      </w:r>
      <w:r w:rsidRPr="00A3493C">
        <w:rPr>
          <w:noProof/>
        </w:rPr>
        <w:t>, 1-21.</w:t>
      </w:r>
    </w:p>
    <w:p w14:paraId="01E7DD5A" w14:textId="77777777" w:rsidR="006A4176" w:rsidRPr="00A3493C" w:rsidRDefault="006A4176">
      <w:pPr>
        <w:pStyle w:val="EndNoteBibliography"/>
        <w:spacing w:after="120"/>
        <w:ind w:left="454" w:hanging="454"/>
        <w:jc w:val="left"/>
        <w:rPr>
          <w:noProof/>
        </w:rPr>
        <w:pPrChange w:id="907" w:author="Ingr Jiri" w:date="2025-06-02T22:43:00Z" w16du:dateUtc="2025-06-02T20:43:00Z">
          <w:pPr>
            <w:pStyle w:val="EndNoteBibliography"/>
            <w:spacing w:after="0"/>
          </w:pPr>
        </w:pPrChange>
      </w:pPr>
      <w:r w:rsidRPr="00A3493C">
        <w:rPr>
          <w:noProof/>
        </w:rPr>
        <w:t xml:space="preserve">(25) Tai, W.; Wang, Z.; Li, W.; Cheng, J.; Hong, X. DAAM-YOLOV5: A Helmet Detection Algorithm Combined with Dynamic Anchor Box and Attention Mechanism. </w:t>
      </w:r>
      <w:r w:rsidRPr="00A3493C">
        <w:rPr>
          <w:i/>
          <w:noProof/>
        </w:rPr>
        <w:t xml:space="preserve">Electronics </w:t>
      </w:r>
      <w:r w:rsidRPr="00A3493C">
        <w:rPr>
          <w:b/>
          <w:noProof/>
        </w:rPr>
        <w:t>2023</w:t>
      </w:r>
      <w:r w:rsidRPr="00A3493C">
        <w:rPr>
          <w:noProof/>
        </w:rPr>
        <w:t xml:space="preserve">, </w:t>
      </w:r>
      <w:r w:rsidRPr="00A3493C">
        <w:rPr>
          <w:i/>
          <w:noProof/>
        </w:rPr>
        <w:t>12</w:t>
      </w:r>
      <w:r w:rsidRPr="00A3493C">
        <w:rPr>
          <w:noProof/>
        </w:rPr>
        <w:t xml:space="preserve"> (9). DOI: 10.3390/electronics12092094.</w:t>
      </w:r>
    </w:p>
    <w:p w14:paraId="2EE8FB53" w14:textId="77777777" w:rsidR="006A4176" w:rsidRPr="00A3493C" w:rsidRDefault="006A4176">
      <w:pPr>
        <w:pStyle w:val="EndNoteBibliography"/>
        <w:spacing w:after="120"/>
        <w:ind w:left="454" w:hanging="454"/>
        <w:jc w:val="left"/>
        <w:rPr>
          <w:noProof/>
        </w:rPr>
        <w:pPrChange w:id="908" w:author="Ingr Jiri" w:date="2025-06-02T22:43:00Z" w16du:dateUtc="2025-06-02T20:43:00Z">
          <w:pPr>
            <w:pStyle w:val="EndNoteBibliography"/>
            <w:spacing w:after="0"/>
          </w:pPr>
        </w:pPrChange>
      </w:pPr>
      <w:r w:rsidRPr="00A3493C">
        <w:rPr>
          <w:noProof/>
        </w:rPr>
        <w:t>(26) Lin, T.-Y.; Ramanauskaitė, S.; Girshick, R.; He, K.; Hariharan, B.; Belongie, S. Feature Pyramid Networks for Object Detection. In 30TH IEEE CONFERENCE ON COMPUTER VISION AND PATTERN RECOGNITION (CVPR 2017), Honolulu, HI, USA; 2017.</w:t>
      </w:r>
    </w:p>
    <w:p w14:paraId="4DA2CEE5" w14:textId="77777777" w:rsidR="006A4176" w:rsidRPr="00A3493C" w:rsidRDefault="006A4176">
      <w:pPr>
        <w:pStyle w:val="EndNoteBibliography"/>
        <w:spacing w:after="120"/>
        <w:ind w:left="454" w:hanging="454"/>
        <w:jc w:val="left"/>
        <w:rPr>
          <w:noProof/>
        </w:rPr>
        <w:pPrChange w:id="909" w:author="Ingr Jiri" w:date="2025-06-02T22:43:00Z" w16du:dateUtc="2025-06-02T20:43:00Z">
          <w:pPr>
            <w:pStyle w:val="EndNoteBibliography"/>
            <w:spacing w:after="0"/>
          </w:pPr>
        </w:pPrChange>
      </w:pPr>
      <w:r w:rsidRPr="00A3493C">
        <w:rPr>
          <w:noProof/>
        </w:rPr>
        <w:t xml:space="preserve">(27) Dlužnevskij, D.; Stefanovič, P.; Ramanauskaitė, S. Investigation of YOLOv5 Efficiency in iPhone Supported Systems. </w:t>
      </w:r>
      <w:r w:rsidRPr="00A3493C">
        <w:rPr>
          <w:i/>
          <w:noProof/>
        </w:rPr>
        <w:t xml:space="preserve">Baltic Journal of Modern Computing </w:t>
      </w:r>
      <w:r w:rsidRPr="00A3493C">
        <w:rPr>
          <w:b/>
          <w:noProof/>
        </w:rPr>
        <w:t>2021</w:t>
      </w:r>
      <w:r w:rsidRPr="00A3493C">
        <w:rPr>
          <w:noProof/>
        </w:rPr>
        <w:t xml:space="preserve">, </w:t>
      </w:r>
      <w:r w:rsidRPr="00A3493C">
        <w:rPr>
          <w:i/>
          <w:noProof/>
        </w:rPr>
        <w:t>9</w:t>
      </w:r>
      <w:r w:rsidRPr="00A3493C">
        <w:rPr>
          <w:noProof/>
        </w:rPr>
        <w:t xml:space="preserve"> (3). DOI: 10.22364/bjmc.2021.9.3.07.</w:t>
      </w:r>
    </w:p>
    <w:p w14:paraId="69BAFE6F" w14:textId="77777777" w:rsidR="006A4176" w:rsidRPr="00A3493C" w:rsidRDefault="006A4176">
      <w:pPr>
        <w:pStyle w:val="EndNoteBibliography"/>
        <w:spacing w:after="120"/>
        <w:ind w:left="454" w:hanging="454"/>
        <w:jc w:val="left"/>
        <w:rPr>
          <w:noProof/>
        </w:rPr>
        <w:pPrChange w:id="910" w:author="Ingr Jiri" w:date="2025-06-02T22:43:00Z" w16du:dateUtc="2025-06-02T20:43:00Z">
          <w:pPr>
            <w:pStyle w:val="EndNoteBibliography"/>
            <w:spacing w:after="0"/>
          </w:pPr>
        </w:pPrChange>
      </w:pPr>
      <w:r w:rsidRPr="00A3493C">
        <w:rPr>
          <w:noProof/>
        </w:rPr>
        <w:t xml:space="preserve">(28) Lin, T.-Y.; Maire, M.; Belongie, S. J.; Bourdev, L. D.; Girshick, R. B.; Hays, J.; Perona, P.; Ramanan, D.; Dollar, P.; Zitnick, C. L. Microsoft COCO: Common Objects in Context. </w:t>
      </w:r>
      <w:r w:rsidRPr="00A3493C">
        <w:rPr>
          <w:i/>
          <w:noProof/>
        </w:rPr>
        <w:t xml:space="preserve">CoRR </w:t>
      </w:r>
      <w:r w:rsidRPr="00A3493C">
        <w:rPr>
          <w:b/>
          <w:noProof/>
        </w:rPr>
        <w:t>2014</w:t>
      </w:r>
      <w:r w:rsidRPr="00A3493C">
        <w:rPr>
          <w:noProof/>
        </w:rPr>
        <w:t xml:space="preserve">, </w:t>
      </w:r>
      <w:r w:rsidRPr="00A3493C">
        <w:rPr>
          <w:i/>
          <w:noProof/>
        </w:rPr>
        <w:t>abs/1405.0312</w:t>
      </w:r>
      <w:r w:rsidRPr="00A3493C">
        <w:rPr>
          <w:noProof/>
        </w:rPr>
        <w:t>.</w:t>
      </w:r>
    </w:p>
    <w:p w14:paraId="6BD3AF1A" w14:textId="77777777" w:rsidR="006A4176" w:rsidRPr="00A3493C" w:rsidRDefault="006A4176">
      <w:pPr>
        <w:pStyle w:val="EndNoteBibliography"/>
        <w:spacing w:after="120"/>
        <w:ind w:left="454" w:hanging="454"/>
        <w:jc w:val="left"/>
        <w:rPr>
          <w:noProof/>
        </w:rPr>
        <w:pPrChange w:id="911" w:author="Ingr Jiri" w:date="2025-06-02T22:43:00Z" w16du:dateUtc="2025-06-02T20:43:00Z">
          <w:pPr>
            <w:pStyle w:val="EndNoteBibliography"/>
            <w:spacing w:after="0"/>
          </w:pPr>
        </w:pPrChange>
      </w:pPr>
      <w:r w:rsidRPr="00A3493C">
        <w:rPr>
          <w:noProof/>
        </w:rPr>
        <w:t>(29) Shetty, A. K.; Saha, I.; Sanghvi, R. M.; Save, S. A.; Patel, Y. J. A Review: Object Detection Models. In 2021 6th International Conference for Convergence in Technology (I2CT), Maharashtra, India; 2021.</w:t>
      </w:r>
    </w:p>
    <w:p w14:paraId="2C5A1234" w14:textId="77777777" w:rsidR="006A4176" w:rsidRPr="00A3493C" w:rsidRDefault="006A4176">
      <w:pPr>
        <w:pStyle w:val="EndNoteBibliography"/>
        <w:spacing w:after="120"/>
        <w:ind w:left="454" w:hanging="454"/>
        <w:jc w:val="left"/>
        <w:rPr>
          <w:noProof/>
        </w:rPr>
        <w:pPrChange w:id="912" w:author="Ingr Jiri" w:date="2025-06-02T22:43:00Z" w16du:dateUtc="2025-06-02T20:43:00Z">
          <w:pPr>
            <w:pStyle w:val="EndNoteBibliography"/>
            <w:spacing w:after="0"/>
          </w:pPr>
        </w:pPrChange>
      </w:pPr>
      <w:r w:rsidRPr="00A3493C">
        <w:rPr>
          <w:noProof/>
        </w:rPr>
        <w:lastRenderedPageBreak/>
        <w:t>(30) Rezatofighi, H.; Tsoi, N.; Gwak, J.; Sadeghian, A.; Reid, I.; Savarese, S. Generalized intersection over union: A metric and a loss for bounding box regression. In 32nd IEEE/CVF Conference on Computer Vision and Pattern Recognition, Long Beach, CA, USA; Paper 8953982, 2019.</w:t>
      </w:r>
    </w:p>
    <w:p w14:paraId="7594DD0F" w14:textId="77777777" w:rsidR="006A4176" w:rsidRPr="00A3493C" w:rsidRDefault="006A4176">
      <w:pPr>
        <w:pStyle w:val="EndNoteBibliography"/>
        <w:spacing w:after="120"/>
        <w:ind w:left="454" w:hanging="454"/>
        <w:jc w:val="left"/>
        <w:rPr>
          <w:noProof/>
        </w:rPr>
        <w:pPrChange w:id="913" w:author="Ingr Jiri" w:date="2025-06-02T22:43:00Z" w16du:dateUtc="2025-06-02T20:43:00Z">
          <w:pPr>
            <w:pStyle w:val="EndNoteBibliography"/>
            <w:spacing w:after="0"/>
          </w:pPr>
        </w:pPrChange>
      </w:pPr>
      <w:r w:rsidRPr="00A3493C">
        <w:rPr>
          <w:noProof/>
        </w:rPr>
        <w:t>(31) Padilla, R.; Netto, S. L.; Silva, E. A. B. d. A Survey on Performance Metrics forObject-Detection Algorithms. In 27th International Conference on Systems, Signals and Image Processing (IWSSIP), ELECTR NETWORK; 2020.</w:t>
      </w:r>
    </w:p>
    <w:p w14:paraId="4DF7AD24" w14:textId="52F1C02C" w:rsidR="006A4176" w:rsidRPr="00A3493C" w:rsidRDefault="006A4176">
      <w:pPr>
        <w:pStyle w:val="EndNoteBibliography"/>
        <w:spacing w:after="120"/>
        <w:ind w:left="454" w:hanging="454"/>
        <w:jc w:val="left"/>
        <w:rPr>
          <w:noProof/>
        </w:rPr>
        <w:pPrChange w:id="914" w:author="Ingr Jiri" w:date="2025-06-02T22:43:00Z" w16du:dateUtc="2025-06-02T20:43:00Z">
          <w:pPr>
            <w:pStyle w:val="EndNoteBibliography"/>
            <w:spacing w:after="0"/>
          </w:pPr>
        </w:pPrChange>
      </w:pPr>
      <w:r w:rsidRPr="00A3493C">
        <w:rPr>
          <w:noProof/>
        </w:rPr>
        <w:t xml:space="preserve">(32) </w:t>
      </w:r>
      <w:r w:rsidRPr="00A3493C">
        <w:rPr>
          <w:i/>
          <w:noProof/>
        </w:rPr>
        <w:t>Label Studio</w:t>
      </w:r>
      <w:r w:rsidRPr="00A3493C">
        <w:rPr>
          <w:noProof/>
        </w:rPr>
        <w:t xml:space="preserve">; 2020-2025. </w:t>
      </w:r>
      <w:r w:rsidRPr="00A3493C">
        <w:rPr>
          <w:noProof/>
        </w:rPr>
        <w:fldChar w:fldCharType="begin"/>
      </w:r>
      <w:r w:rsidRPr="00A3493C">
        <w:rPr>
          <w:noProof/>
        </w:rPr>
        <w:instrText>HYPERLINK "https://github.com/HumanSignal/label-studio"</w:instrText>
      </w:r>
      <w:r w:rsidRPr="00A3493C">
        <w:rPr>
          <w:noProof/>
        </w:rPr>
      </w:r>
      <w:r w:rsidRPr="00A3493C">
        <w:rPr>
          <w:noProof/>
        </w:rPr>
        <w:fldChar w:fldCharType="separate"/>
      </w:r>
      <w:r w:rsidRPr="00A3493C">
        <w:rPr>
          <w:rStyle w:val="Hypertextovodkaz"/>
          <w:noProof/>
          <w:color w:val="auto"/>
          <w:u w:val="none"/>
          <w:rPrChange w:id="915" w:author="Ingr Jiri" w:date="2025-06-02T22:46:00Z" w16du:dateUtc="2025-06-02T20:46:00Z">
            <w:rPr>
              <w:rStyle w:val="Hypertextovodkaz"/>
              <w:noProof/>
            </w:rPr>
          </w:rPrChange>
        </w:rPr>
        <w:t>https://github.com/HumanSignal/label-studio</w:t>
      </w:r>
      <w:r w:rsidRPr="00A3493C">
        <w:rPr>
          <w:noProof/>
        </w:rPr>
        <w:fldChar w:fldCharType="end"/>
      </w:r>
      <w:r w:rsidRPr="00A3493C">
        <w:rPr>
          <w:noProof/>
        </w:rPr>
        <w:t xml:space="preserve"> (accessed 10.4.2025).</w:t>
      </w:r>
    </w:p>
    <w:p w14:paraId="0BF33067" w14:textId="77777777" w:rsidR="006A4176" w:rsidRPr="00A3493C" w:rsidRDefault="006A4176">
      <w:pPr>
        <w:pStyle w:val="EndNoteBibliography"/>
        <w:spacing w:after="120"/>
        <w:ind w:left="454" w:hanging="454"/>
        <w:jc w:val="left"/>
        <w:rPr>
          <w:noProof/>
        </w:rPr>
        <w:pPrChange w:id="916" w:author="Ingr Jiri" w:date="2025-06-02T22:43:00Z" w16du:dateUtc="2025-06-02T20:43:00Z">
          <w:pPr>
            <w:pStyle w:val="EndNoteBibliography"/>
            <w:spacing w:after="0"/>
          </w:pPr>
        </w:pPrChange>
      </w:pPr>
      <w:r w:rsidRPr="00A3493C">
        <w:rPr>
          <w:noProof/>
        </w:rPr>
        <w:t xml:space="preserve">(33) Paris, G.; Robilliard, D.; Fonlupt, C. Exploring Overfitting in Genetic Programming. In </w:t>
      </w:r>
      <w:r w:rsidRPr="00A3493C">
        <w:rPr>
          <w:i/>
          <w:noProof/>
        </w:rPr>
        <w:t>Artificial Evolution</w:t>
      </w:r>
      <w:r w:rsidRPr="00A3493C">
        <w:rPr>
          <w:noProof/>
        </w:rPr>
        <w:t>, Liardet, P., Collet, P., Fonlupt, C., Lutton, E., Schoenauer, M. Eds.; Springer Berlin Heidelberg, 2004; pp 267--277.</w:t>
      </w:r>
    </w:p>
    <w:p w14:paraId="7CC24F9F" w14:textId="77777777" w:rsidR="006A4176" w:rsidRPr="00A3493C" w:rsidRDefault="006A4176">
      <w:pPr>
        <w:pStyle w:val="EndNoteBibliography"/>
        <w:spacing w:after="120"/>
        <w:ind w:left="454" w:hanging="454"/>
        <w:jc w:val="left"/>
        <w:rPr>
          <w:noProof/>
        </w:rPr>
        <w:pPrChange w:id="917" w:author="Ingr Jiri" w:date="2025-06-02T22:43:00Z" w16du:dateUtc="2025-06-02T20:43:00Z">
          <w:pPr>
            <w:pStyle w:val="EndNoteBibliography"/>
            <w:spacing w:after="0"/>
          </w:pPr>
        </w:pPrChange>
      </w:pPr>
      <w:r w:rsidRPr="00A3493C">
        <w:rPr>
          <w:noProof/>
        </w:rPr>
        <w:t xml:space="preserve">(34) Tian, Y.; Zhang, Y.; Zhang, H. Recent Advances in Stochastic Gradient Descent in Deep Learning. </w:t>
      </w:r>
      <w:r w:rsidRPr="00A3493C">
        <w:rPr>
          <w:i/>
          <w:noProof/>
        </w:rPr>
        <w:t xml:space="preserve">Mathematics </w:t>
      </w:r>
      <w:r w:rsidRPr="00A3493C">
        <w:rPr>
          <w:b/>
          <w:noProof/>
        </w:rPr>
        <w:t>2023</w:t>
      </w:r>
      <w:r w:rsidRPr="00A3493C">
        <w:rPr>
          <w:noProof/>
        </w:rPr>
        <w:t xml:space="preserve">, </w:t>
      </w:r>
      <w:r w:rsidRPr="00A3493C">
        <w:rPr>
          <w:i/>
          <w:noProof/>
        </w:rPr>
        <w:t>11</w:t>
      </w:r>
      <w:r w:rsidRPr="00A3493C">
        <w:rPr>
          <w:noProof/>
        </w:rPr>
        <w:t>. DOI: 10.3390/math11030682.</w:t>
      </w:r>
    </w:p>
    <w:p w14:paraId="72173664" w14:textId="531DB749" w:rsidR="006A4176" w:rsidRPr="00A3493C" w:rsidRDefault="006A4176">
      <w:pPr>
        <w:pStyle w:val="EndNoteBibliography"/>
        <w:spacing w:after="120"/>
        <w:ind w:left="454" w:hanging="454"/>
        <w:jc w:val="left"/>
        <w:rPr>
          <w:noProof/>
        </w:rPr>
        <w:pPrChange w:id="918" w:author="Ingr Jiri" w:date="2025-06-02T22:43:00Z" w16du:dateUtc="2025-06-02T20:43:00Z">
          <w:pPr>
            <w:pStyle w:val="EndNoteBibliography"/>
            <w:spacing w:after="0"/>
          </w:pPr>
        </w:pPrChange>
      </w:pPr>
      <w:r w:rsidRPr="00A3493C">
        <w:rPr>
          <w:noProof/>
        </w:rPr>
        <w:t xml:space="preserve">(35) Ultralytics. </w:t>
      </w:r>
      <w:r w:rsidRPr="00A3493C">
        <w:rPr>
          <w:i/>
          <w:noProof/>
        </w:rPr>
        <w:t>Data Augmentation using Ultralytics YOLO</w:t>
      </w:r>
      <w:r w:rsidRPr="00A3493C">
        <w:rPr>
          <w:noProof/>
        </w:rPr>
        <w:t xml:space="preserve">. Ultralytics, 2025. </w:t>
      </w:r>
      <w:r w:rsidRPr="00A3493C">
        <w:rPr>
          <w:noProof/>
        </w:rPr>
        <w:fldChar w:fldCharType="begin"/>
      </w:r>
      <w:r w:rsidRPr="00A3493C">
        <w:rPr>
          <w:noProof/>
        </w:rPr>
        <w:instrText>HYPERLINK "https://docs.ultralytics.com/guides/yolo-data-augmentation/"</w:instrText>
      </w:r>
      <w:r w:rsidRPr="00A3493C">
        <w:rPr>
          <w:noProof/>
        </w:rPr>
      </w:r>
      <w:r w:rsidRPr="00A3493C">
        <w:rPr>
          <w:noProof/>
        </w:rPr>
        <w:fldChar w:fldCharType="separate"/>
      </w:r>
      <w:r w:rsidRPr="00A3493C">
        <w:rPr>
          <w:rStyle w:val="Hypertextovodkaz"/>
          <w:noProof/>
          <w:color w:val="auto"/>
          <w:u w:val="none"/>
          <w:rPrChange w:id="919" w:author="Ingr Jiri" w:date="2025-06-02T22:46:00Z" w16du:dateUtc="2025-06-02T20:46:00Z">
            <w:rPr>
              <w:rStyle w:val="Hypertextovodkaz"/>
              <w:noProof/>
            </w:rPr>
          </w:rPrChange>
        </w:rPr>
        <w:t>https://docs.ultralytics.com/guides/yolo-data-augmentation/</w:t>
      </w:r>
      <w:r w:rsidRPr="00A3493C">
        <w:rPr>
          <w:noProof/>
        </w:rPr>
        <w:fldChar w:fldCharType="end"/>
      </w:r>
      <w:r w:rsidRPr="00A3493C">
        <w:rPr>
          <w:noProof/>
        </w:rPr>
        <w:t xml:space="preserve"> (accessed 2025 21. 5.).</w:t>
      </w:r>
    </w:p>
    <w:p w14:paraId="1AAEBD78" w14:textId="6A53D2E6" w:rsidR="006A4176" w:rsidRPr="00A3493C" w:rsidRDefault="006A4176">
      <w:pPr>
        <w:pStyle w:val="EndNoteBibliography"/>
        <w:spacing w:after="120"/>
        <w:ind w:left="454" w:hanging="454"/>
        <w:jc w:val="left"/>
        <w:rPr>
          <w:noProof/>
        </w:rPr>
        <w:pPrChange w:id="920" w:author="Ingr Jiri" w:date="2025-06-02T22:43:00Z" w16du:dateUtc="2025-06-02T20:43:00Z">
          <w:pPr>
            <w:pStyle w:val="EndNoteBibliography"/>
            <w:spacing w:after="0"/>
          </w:pPr>
        </w:pPrChange>
      </w:pPr>
      <w:r w:rsidRPr="00A3493C">
        <w:rPr>
          <w:noProof/>
        </w:rPr>
        <w:t xml:space="preserve">(36) Ultralytics. </w:t>
      </w:r>
      <w:r w:rsidRPr="00A3493C">
        <w:rPr>
          <w:i/>
          <w:noProof/>
        </w:rPr>
        <w:t>Configuration</w:t>
      </w:r>
      <w:r w:rsidRPr="00A3493C">
        <w:rPr>
          <w:noProof/>
        </w:rPr>
        <w:t xml:space="preserve">. Ultralytics, 2025. </w:t>
      </w:r>
      <w:r w:rsidRPr="00A3493C">
        <w:rPr>
          <w:noProof/>
        </w:rPr>
        <w:fldChar w:fldCharType="begin"/>
      </w:r>
      <w:r w:rsidRPr="00A3493C">
        <w:rPr>
          <w:noProof/>
        </w:rPr>
        <w:instrText>HYPERLINK "https://docs.ultralytics.com/usage/cfg/"</w:instrText>
      </w:r>
      <w:r w:rsidRPr="00A3493C">
        <w:rPr>
          <w:noProof/>
        </w:rPr>
      </w:r>
      <w:r w:rsidRPr="00A3493C">
        <w:rPr>
          <w:noProof/>
        </w:rPr>
        <w:fldChar w:fldCharType="separate"/>
      </w:r>
      <w:r w:rsidRPr="00A3493C">
        <w:rPr>
          <w:rStyle w:val="Hypertextovodkaz"/>
          <w:noProof/>
          <w:color w:val="auto"/>
          <w:u w:val="none"/>
          <w:rPrChange w:id="921" w:author="Ingr Jiri" w:date="2025-06-02T22:46:00Z" w16du:dateUtc="2025-06-02T20:46:00Z">
            <w:rPr>
              <w:rStyle w:val="Hypertextovodkaz"/>
              <w:noProof/>
            </w:rPr>
          </w:rPrChange>
        </w:rPr>
        <w:t>https://docs.ultralytics.com/usage/cfg/</w:t>
      </w:r>
      <w:r w:rsidRPr="00A3493C">
        <w:rPr>
          <w:noProof/>
        </w:rPr>
        <w:fldChar w:fldCharType="end"/>
      </w:r>
      <w:r w:rsidRPr="00A3493C">
        <w:rPr>
          <w:noProof/>
        </w:rPr>
        <w:t xml:space="preserve"> (accessed 2025 21. 5.).</w:t>
      </w:r>
    </w:p>
    <w:p w14:paraId="0C61C074" w14:textId="77777777" w:rsidR="006A4176" w:rsidRPr="00A3493C" w:rsidRDefault="006A4176">
      <w:pPr>
        <w:pStyle w:val="EndNoteBibliography"/>
        <w:spacing w:after="120"/>
        <w:ind w:left="454" w:hanging="454"/>
        <w:jc w:val="left"/>
        <w:rPr>
          <w:noProof/>
        </w:rPr>
        <w:pPrChange w:id="922" w:author="Ingr Jiri" w:date="2025-06-02T22:43:00Z" w16du:dateUtc="2025-06-02T20:43:00Z">
          <w:pPr>
            <w:pStyle w:val="EndNoteBibliography"/>
          </w:pPr>
        </w:pPrChange>
      </w:pPr>
      <w:r w:rsidRPr="00A3493C">
        <w:rPr>
          <w:noProof/>
        </w:rPr>
        <w:t>(37) Loshchilov, I.; Hutter, F. DECOUPLED WEIGHT DECAY REGULARIZATION. In 7th International Conference on Learning Representations, New Orleans; 2019.</w:t>
      </w:r>
    </w:p>
    <w:p w14:paraId="2CEEF9E1" w14:textId="7D06E3E5" w:rsidR="00136BAF" w:rsidRDefault="00D053C4">
      <w:pPr>
        <w:spacing w:after="120"/>
        <w:ind w:left="454" w:hanging="454"/>
        <w:jc w:val="left"/>
        <w:pPrChange w:id="923" w:author="Ingr Jiri" w:date="2025-06-02T22:43:00Z" w16du:dateUtc="2025-06-02T20:43:00Z">
          <w:pPr/>
        </w:pPrChange>
      </w:pPr>
      <w:r w:rsidRPr="00A3493C">
        <w:fldChar w:fldCharType="end"/>
      </w:r>
    </w:p>
    <w:sectPr w:rsidR="00136BAF" w:rsidSect="007172E6">
      <w:type w:val="continuous"/>
      <w:pgSz w:w="11906" w:h="16838"/>
      <w:pgMar w:top="1418" w:right="1418" w:bottom="1418" w:left="1418" w:header="709" w:footer="709" w:gutter="0"/>
      <w:cols w:space="708"/>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18" w:author="Jirsa Tomas" w:date="2025-04-25T12:11:00Z" w:initials="JT">
    <w:p w14:paraId="5BDE1F01" w14:textId="77777777" w:rsidR="00FF4849" w:rsidRDefault="00FF4849" w:rsidP="00855D2F">
      <w:pPr>
        <w:pStyle w:val="Textkomente"/>
      </w:pPr>
      <w:r>
        <w:rPr>
          <w:rStyle w:val="Odkaznakoment"/>
        </w:rPr>
        <w:annotationRef/>
      </w:r>
      <w:r>
        <w:t>Asi by se vyplatilo někde krátce vysvětlit</w:t>
      </w:r>
    </w:p>
  </w:comment>
  <w:comment w:id="519" w:author="Ingr Jiri" w:date="2025-04-30T15:36:00Z" w:initials="JI">
    <w:p w14:paraId="707C32F2" w14:textId="77777777" w:rsidR="00FF4849" w:rsidRDefault="00FF4849" w:rsidP="00B707B3">
      <w:pPr>
        <w:pStyle w:val="Textkomente"/>
        <w:jc w:val="left"/>
      </w:pPr>
      <w:r>
        <w:rPr>
          <w:rStyle w:val="Odkaznakoment"/>
        </w:rPr>
        <w:annotationRef/>
      </w:r>
      <w:r>
        <w:t>Mám přidat i obrázek?</w:t>
      </w:r>
    </w:p>
  </w:comment>
  <w:comment w:id="534" w:author="Jirsa Tomas" w:date="2025-04-25T12:24:00Z" w:initials="JT">
    <w:p w14:paraId="064CC674" w14:textId="77777777" w:rsidR="00FF4849" w:rsidRDefault="00FF4849" w:rsidP="00F7231F">
      <w:pPr>
        <w:pStyle w:val="Textkomente"/>
      </w:pPr>
      <w:r>
        <w:rPr>
          <w:rStyle w:val="Odkaznakoment"/>
        </w:rPr>
        <w:annotationRef/>
      </w:r>
      <w:r>
        <w:t>Pokud jinde tento typ citace nepoužíváš, není ho vhodné použít ani tady</w:t>
      </w:r>
    </w:p>
  </w:comment>
  <w:comment w:id="535" w:author="Ingr Jiri" w:date="2025-04-29T14:03:00Z" w:initials="JI">
    <w:p w14:paraId="61D8B2FE" w14:textId="77777777" w:rsidR="00FF4849" w:rsidRDefault="00FF4849" w:rsidP="00F7231F">
      <w:pPr>
        <w:pStyle w:val="Textkomente"/>
        <w:jc w:val="left"/>
      </w:pPr>
      <w:r>
        <w:rPr>
          <w:rStyle w:val="Odkaznakoment"/>
        </w:rPr>
        <w:annotationRef/>
      </w:r>
      <w:r>
        <w:t>Je lepší to dát na konec, když to cituje celý odstavec?</w:t>
      </w:r>
    </w:p>
  </w:comment>
  <w:comment w:id="599" w:author="Steinbach Jakub" w:date="2025-05-16T11:59:00Z" w:initials="JS">
    <w:p w14:paraId="031A355C" w14:textId="77777777" w:rsidR="000370D0" w:rsidRDefault="000370D0" w:rsidP="000370D0">
      <w:pPr>
        <w:pStyle w:val="Textkomente"/>
        <w:jc w:val="left"/>
      </w:pPr>
      <w:r>
        <w:rPr>
          <w:rStyle w:val="Odkaznakoment"/>
        </w:rPr>
        <w:annotationRef/>
      </w:r>
      <w:r>
        <w:t>Bylo by vhodné rozvést, jak se vlastně určují TP, FP, TN a FN.</w:t>
      </w:r>
    </w:p>
  </w:comment>
  <w:comment w:id="600" w:author="Ingr Jiri" w:date="2025-05-26T22:47:00Z" w:initials="JI">
    <w:p w14:paraId="27CD1B04" w14:textId="77777777" w:rsidR="00E360BF" w:rsidRDefault="00E360BF" w:rsidP="00E360BF">
      <w:pPr>
        <w:pStyle w:val="Textkomente"/>
        <w:jc w:val="left"/>
      </w:pPr>
      <w:r>
        <w:rPr>
          <w:rStyle w:val="Odkaznakoment"/>
        </w:rPr>
        <w:annotationRef/>
      </w:r>
      <w:r>
        <w:t>Není to už tak jasné z toho textu?</w:t>
      </w:r>
    </w:p>
  </w:comment>
  <w:comment w:id="612" w:author="Ingr Jiri [2]" w:date="2025-04-25T18:28:00Z" w:initials="IJ">
    <w:p w14:paraId="682C91FD" w14:textId="5F30F92C" w:rsidR="000370D0" w:rsidRDefault="000370D0" w:rsidP="000370D0">
      <w:pPr>
        <w:pStyle w:val="Textkomente"/>
      </w:pPr>
      <w:r>
        <w:rPr>
          <w:rStyle w:val="Odkaznakoment"/>
        </w:rPr>
        <w:annotationRef/>
      </w:r>
      <w:r>
        <w:t>Přeložit znamená „precision-recall křivka“ nebo „křivka přesnosti a úplnosti“? Stejně jsou v odstavci i jiné názvy anglicky, tak nevím, jestli to překládato</w:t>
      </w:r>
    </w:p>
  </w:comment>
  <w:comment w:id="613" w:author="Steinbach Jakub" w:date="2025-05-16T12:04:00Z" w:initials="JS">
    <w:p w14:paraId="10E981C3" w14:textId="77777777" w:rsidR="000370D0" w:rsidRDefault="000370D0" w:rsidP="000370D0">
      <w:pPr>
        <w:pStyle w:val="Textkomente"/>
        <w:jc w:val="left"/>
      </w:pPr>
      <w:r>
        <w:rPr>
          <w:rStyle w:val="Odkaznakoment"/>
        </w:rPr>
        <w:annotationRef/>
      </w:r>
      <w:r>
        <w:t>Tyto metriky nemají dobré překlady, obzvlášť přesnost je slovo, kterým se překládá pojem accuracy, což je ale zase jiná metrika.</w:t>
      </w:r>
    </w:p>
    <w:p w14:paraId="6923CA10" w14:textId="77777777" w:rsidR="000370D0" w:rsidRDefault="000370D0" w:rsidP="000370D0">
      <w:pPr>
        <w:pStyle w:val="Textkomente"/>
        <w:jc w:val="left"/>
      </w:pPr>
      <w:r>
        <w:t>Pokud budeš mít ostatní pojmy přeložené do češtiny, byl bych za to při první zmínce uvést originální anglický název do závorek za český překlad.</w:t>
      </w:r>
    </w:p>
  </w:comment>
  <w:comment w:id="667" w:author="Steinbach Jakub" w:date="2025-05-16T10:24:00Z" w:initials="JS">
    <w:p w14:paraId="04A54740" w14:textId="77777777" w:rsidR="0025411B" w:rsidRDefault="0025411B" w:rsidP="0025411B">
      <w:pPr>
        <w:pStyle w:val="Textkomente"/>
        <w:jc w:val="left"/>
      </w:pPr>
      <w:r>
        <w:rPr>
          <w:rStyle w:val="Odkaznakoment"/>
        </w:rPr>
        <w:annotationRef/>
      </w:r>
      <w:r>
        <w:t>Přidal bych do práce tabulku, kde budou uvedeny přesné počty snímků v každém setu.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BDE1F01" w15:done="1"/>
  <w15:commentEx w15:paraId="707C32F2" w15:paraIdParent="5BDE1F01" w15:done="1"/>
  <w15:commentEx w15:paraId="064CC674" w15:done="0"/>
  <w15:commentEx w15:paraId="61D8B2FE" w15:paraIdParent="064CC674" w15:done="0"/>
  <w15:commentEx w15:paraId="031A355C" w15:done="0"/>
  <w15:commentEx w15:paraId="27CD1B04" w15:paraIdParent="031A355C" w15:done="0"/>
  <w15:commentEx w15:paraId="682C91FD" w15:done="1"/>
  <w15:commentEx w15:paraId="6923CA10" w15:paraIdParent="682C91FD" w15:done="1"/>
  <w15:commentEx w15:paraId="04A5474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5A2455" w16cex:dateUtc="2025-04-30T13:36:00Z"/>
  <w16cex:commentExtensible w16cex:durableId="31DDF7D4" w16cex:dateUtc="2025-04-29T12:03:00Z"/>
  <w16cex:commentExtensible w16cex:durableId="4397CAEB" w16cex:dateUtc="2025-05-16T09:59:00Z"/>
  <w16cex:commentExtensible w16cex:durableId="42515CF7" w16cex:dateUtc="2025-05-26T20:47:00Z"/>
  <w16cex:commentExtensible w16cex:durableId="6C446859" w16cex:dateUtc="2025-05-16T10:04:00Z"/>
  <w16cex:commentExtensible w16cex:durableId="525EB9D8" w16cex:dateUtc="2025-05-16T0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BDE1F01" w16cid:durableId="2BB5FA74"/>
  <w16cid:commentId w16cid:paraId="707C32F2" w16cid:durableId="675A2455"/>
  <w16cid:commentId w16cid:paraId="064CC674" w16cid:durableId="2BB5FD70"/>
  <w16cid:commentId w16cid:paraId="61D8B2FE" w16cid:durableId="31DDF7D4"/>
  <w16cid:commentId w16cid:paraId="031A355C" w16cid:durableId="4397CAEB"/>
  <w16cid:commentId w16cid:paraId="27CD1B04" w16cid:durableId="42515CF7"/>
  <w16cid:commentId w16cid:paraId="682C91FD" w16cid:durableId="20F114C5"/>
  <w16cid:commentId w16cid:paraId="6923CA10" w16cid:durableId="6C446859"/>
  <w16cid:commentId w16cid:paraId="04A54740" w16cid:durableId="525EB9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A36FAD" w14:textId="77777777" w:rsidR="00C232B5" w:rsidRDefault="00C232B5">
      <w:pPr>
        <w:spacing w:after="0" w:line="240" w:lineRule="auto"/>
      </w:pPr>
      <w:r>
        <w:separator/>
      </w:r>
    </w:p>
  </w:endnote>
  <w:endnote w:type="continuationSeparator" w:id="0">
    <w:p w14:paraId="034DED78" w14:textId="77777777" w:rsidR="00C232B5" w:rsidRDefault="00C23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Liberation Sans">
    <w:altName w:val="Arial"/>
    <w:charset w:val="EE"/>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ohit Hindi">
    <w:charset w:val="80"/>
    <w:family w:val="auto"/>
    <w:pitch w:val="variable"/>
  </w:font>
  <w:font w:name="Cambria Math">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3AFE" w14:textId="19767C9A" w:rsidR="00FF4849" w:rsidRDefault="00FF4849">
    <w:pPr>
      <w:pStyle w:val="Zpat"/>
      <w:ind w:right="360"/>
    </w:pPr>
    <w:r>
      <w:rPr>
        <w:rStyle w:val="slostrnky"/>
      </w:rPr>
      <w:fldChar w:fldCharType="begin"/>
    </w:r>
    <w:r>
      <w:rPr>
        <w:rStyle w:val="slostrnky"/>
      </w:rPr>
      <w:instrText xml:space="preserve"> PAGE </w:instrText>
    </w:r>
    <w:r>
      <w:rPr>
        <w:rStyle w:val="slostrnky"/>
      </w:rPr>
      <w:fldChar w:fldCharType="separate"/>
    </w:r>
    <w:r w:rsidR="002545B8">
      <w:rPr>
        <w:rStyle w:val="slostrnky"/>
        <w:noProof/>
      </w:rPr>
      <w:t>38</w:t>
    </w:r>
    <w:r>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C544C9" w14:textId="77777777" w:rsidR="00C232B5" w:rsidRDefault="00C232B5">
      <w:pPr>
        <w:spacing w:after="0" w:line="240" w:lineRule="auto"/>
      </w:pPr>
      <w:r>
        <w:separator/>
      </w:r>
    </w:p>
  </w:footnote>
  <w:footnote w:type="continuationSeparator" w:id="0">
    <w:p w14:paraId="605A8C00" w14:textId="77777777" w:rsidR="00C232B5" w:rsidRDefault="00C232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B279" w14:textId="77777777" w:rsidR="00FF4849" w:rsidRDefault="00FF484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C0607"/>
    <w:multiLevelType w:val="hybridMultilevel"/>
    <w:tmpl w:val="CEE0F0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138E7434"/>
    <w:multiLevelType w:val="hybridMultilevel"/>
    <w:tmpl w:val="E46C9F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3EE5212"/>
    <w:multiLevelType w:val="hybridMultilevel"/>
    <w:tmpl w:val="77BC09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F1D5C11"/>
    <w:multiLevelType w:val="multilevel"/>
    <w:tmpl w:val="6A467B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FB34D35"/>
    <w:multiLevelType w:val="hybridMultilevel"/>
    <w:tmpl w:val="680AA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20C55901"/>
    <w:multiLevelType w:val="multilevel"/>
    <w:tmpl w:val="661A71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57A7EA9"/>
    <w:multiLevelType w:val="hybridMultilevel"/>
    <w:tmpl w:val="E99A58F4"/>
    <w:lvl w:ilvl="0" w:tplc="45CE7806">
      <w:numFmt w:val="bullet"/>
      <w:lvlText w:val=""/>
      <w:lvlJc w:val="left"/>
      <w:pPr>
        <w:ind w:left="720" w:hanging="360"/>
      </w:pPr>
      <w:rPr>
        <w:rFonts w:ascii="Wingdings" w:eastAsia="Times New Roman"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66F2315"/>
    <w:multiLevelType w:val="multilevel"/>
    <w:tmpl w:val="32241E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F2D7CF0"/>
    <w:multiLevelType w:val="hybridMultilevel"/>
    <w:tmpl w:val="CD4A120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2F4A78C6"/>
    <w:multiLevelType w:val="hybridMultilevel"/>
    <w:tmpl w:val="3BE2B0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34AF6338"/>
    <w:multiLevelType w:val="multilevel"/>
    <w:tmpl w:val="37A415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A5F1C22"/>
    <w:multiLevelType w:val="multilevel"/>
    <w:tmpl w:val="14BCC8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EBB595A"/>
    <w:multiLevelType w:val="hybridMultilevel"/>
    <w:tmpl w:val="28C2EB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EE50834"/>
    <w:multiLevelType w:val="multilevel"/>
    <w:tmpl w:val="C69870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19D76F0"/>
    <w:multiLevelType w:val="multilevel"/>
    <w:tmpl w:val="1E4A71EE"/>
    <w:lvl w:ilvl="0">
      <w:start w:val="1"/>
      <w:numFmt w:val="decimal"/>
      <w:pStyle w:val="Nadpis1"/>
      <w:lvlText w:val="%1"/>
      <w:lvlJc w:val="left"/>
      <w:pPr>
        <w:tabs>
          <w:tab w:val="num" w:pos="0"/>
        </w:tabs>
        <w:ind w:left="360" w:hanging="360"/>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pStyle w:val="Nadpis4"/>
      <w:lvlText w:val="%1.%2.%3.%4"/>
      <w:lvlJc w:val="left"/>
      <w:pPr>
        <w:tabs>
          <w:tab w:val="num" w:pos="864"/>
        </w:tabs>
        <w:ind w:left="864" w:hanging="864"/>
      </w:pPr>
    </w:lvl>
    <w:lvl w:ilvl="4">
      <w:start w:val="1"/>
      <w:numFmt w:val="decimal"/>
      <w:pStyle w:val="Nadpis5"/>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15" w15:restartNumberingAfterBreak="0">
    <w:nsid w:val="4346262A"/>
    <w:multiLevelType w:val="hybridMultilevel"/>
    <w:tmpl w:val="B686A460"/>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16" w15:restartNumberingAfterBreak="0">
    <w:nsid w:val="44EA11E3"/>
    <w:multiLevelType w:val="hybridMultilevel"/>
    <w:tmpl w:val="A5E254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6C711ED"/>
    <w:multiLevelType w:val="hybridMultilevel"/>
    <w:tmpl w:val="BACEFD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873367F"/>
    <w:multiLevelType w:val="hybridMultilevel"/>
    <w:tmpl w:val="A4D85C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502D046E"/>
    <w:multiLevelType w:val="multilevel"/>
    <w:tmpl w:val="2654C9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0FE6D96"/>
    <w:multiLevelType w:val="multilevel"/>
    <w:tmpl w:val="B5B2DC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5EB63B21"/>
    <w:multiLevelType w:val="multilevel"/>
    <w:tmpl w:val="601C9B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624544B6"/>
    <w:multiLevelType w:val="hybridMultilevel"/>
    <w:tmpl w:val="76E225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2B50554"/>
    <w:multiLevelType w:val="hybridMultilevel"/>
    <w:tmpl w:val="50AC6A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1423348"/>
    <w:multiLevelType w:val="hybridMultilevel"/>
    <w:tmpl w:val="32DC95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220097393">
    <w:abstractNumId w:val="14"/>
  </w:num>
  <w:num w:numId="2" w16cid:durableId="881020328">
    <w:abstractNumId w:val="20"/>
  </w:num>
  <w:num w:numId="3" w16cid:durableId="15928959">
    <w:abstractNumId w:val="19"/>
  </w:num>
  <w:num w:numId="4" w16cid:durableId="1820077691">
    <w:abstractNumId w:val="11"/>
  </w:num>
  <w:num w:numId="5" w16cid:durableId="760375749">
    <w:abstractNumId w:val="21"/>
  </w:num>
  <w:num w:numId="6" w16cid:durableId="1805656278">
    <w:abstractNumId w:val="7"/>
  </w:num>
  <w:num w:numId="7" w16cid:durableId="1436486413">
    <w:abstractNumId w:val="10"/>
  </w:num>
  <w:num w:numId="8" w16cid:durableId="1677531984">
    <w:abstractNumId w:val="13"/>
  </w:num>
  <w:num w:numId="9" w16cid:durableId="1312173878">
    <w:abstractNumId w:val="3"/>
  </w:num>
  <w:num w:numId="10" w16cid:durableId="463039735">
    <w:abstractNumId w:val="5"/>
  </w:num>
  <w:num w:numId="11" w16cid:durableId="316689667">
    <w:abstractNumId w:val="9"/>
  </w:num>
  <w:num w:numId="12" w16cid:durableId="420108846">
    <w:abstractNumId w:val="8"/>
  </w:num>
  <w:num w:numId="13" w16cid:durableId="1190802782">
    <w:abstractNumId w:val="23"/>
  </w:num>
  <w:num w:numId="14" w16cid:durableId="1282885156">
    <w:abstractNumId w:val="0"/>
  </w:num>
  <w:num w:numId="15" w16cid:durableId="1902279919">
    <w:abstractNumId w:val="24"/>
  </w:num>
  <w:num w:numId="16" w16cid:durableId="2070380335">
    <w:abstractNumId w:val="16"/>
  </w:num>
  <w:num w:numId="17" w16cid:durableId="1898513603">
    <w:abstractNumId w:val="18"/>
  </w:num>
  <w:num w:numId="18" w16cid:durableId="34239834">
    <w:abstractNumId w:val="12"/>
  </w:num>
  <w:num w:numId="19" w16cid:durableId="1092551717">
    <w:abstractNumId w:val="14"/>
  </w:num>
  <w:num w:numId="20" w16cid:durableId="1922061699">
    <w:abstractNumId w:val="22"/>
  </w:num>
  <w:num w:numId="21" w16cid:durableId="841973258">
    <w:abstractNumId w:val="15"/>
  </w:num>
  <w:num w:numId="22" w16cid:durableId="1755081571">
    <w:abstractNumId w:val="17"/>
  </w:num>
  <w:num w:numId="23" w16cid:durableId="55276130">
    <w:abstractNumId w:val="6"/>
  </w:num>
  <w:num w:numId="24" w16cid:durableId="441613964">
    <w:abstractNumId w:val="4"/>
  </w:num>
  <w:num w:numId="25" w16cid:durableId="894780544">
    <w:abstractNumId w:val="2"/>
  </w:num>
  <w:num w:numId="26" w16cid:durableId="194722607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Ingr Jiri">
    <w15:presenceInfo w15:providerId="AD" w15:userId="S::ingrj@vscht.cz::b50c6268-51ad-482a-8967-cd74669c4da3"/>
  </w15:person>
  <w15:person w15:author="Jirsa Tomas">
    <w15:presenceInfo w15:providerId="AD" w15:userId="S-1-5-21-299502267-1214440339-1801674531-125267"/>
  </w15:person>
  <w15:person w15:author="Steinbach Jakub">
    <w15:presenceInfo w15:providerId="AD" w15:userId="S::steinbaj@vscht.cz::ae7abe0a-286e-45c0-bd01-edfc5e574b57"/>
  </w15:person>
  <w15:person w15:author="Ingr Jiri [2]">
    <w15:presenceInfo w15:providerId="AD" w15:userId="S-1-5-21-299502267-1214440339-1801674531-1560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trackRevisions/>
  <w:defaultTabStop w:val="68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v0etvs2pfr99e5xxpv5027xe05stzr22vd&quot;&gt;citace&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8&lt;/item&gt;&lt;item&gt;29&lt;/item&gt;&lt;item&gt;31&lt;/item&gt;&lt;item&gt;32&lt;/item&gt;&lt;item&gt;33&lt;/item&gt;&lt;item&gt;34&lt;/item&gt;&lt;item&gt;35&lt;/item&gt;&lt;item&gt;36&lt;/item&gt;&lt;item&gt;37&lt;/item&gt;&lt;item&gt;38&lt;/item&gt;&lt;item&gt;39&lt;/item&gt;&lt;item&gt;40&lt;/item&gt;&lt;/record-ids&gt;&lt;/item&gt;&lt;/Libraries&gt;"/>
  </w:docVars>
  <w:rsids>
    <w:rsidRoot w:val="00136BAF"/>
    <w:rsid w:val="0000035B"/>
    <w:rsid w:val="00000409"/>
    <w:rsid w:val="00001D76"/>
    <w:rsid w:val="000101A5"/>
    <w:rsid w:val="000107EE"/>
    <w:rsid w:val="00011605"/>
    <w:rsid w:val="00012A83"/>
    <w:rsid w:val="00013A8B"/>
    <w:rsid w:val="00021FB7"/>
    <w:rsid w:val="00025371"/>
    <w:rsid w:val="0002568B"/>
    <w:rsid w:val="00026410"/>
    <w:rsid w:val="00027E59"/>
    <w:rsid w:val="00031697"/>
    <w:rsid w:val="000370D0"/>
    <w:rsid w:val="00041B19"/>
    <w:rsid w:val="000421A9"/>
    <w:rsid w:val="0004226B"/>
    <w:rsid w:val="00043ADF"/>
    <w:rsid w:val="000521D4"/>
    <w:rsid w:val="00053356"/>
    <w:rsid w:val="0005406E"/>
    <w:rsid w:val="000544A0"/>
    <w:rsid w:val="000570E5"/>
    <w:rsid w:val="00066971"/>
    <w:rsid w:val="0007300F"/>
    <w:rsid w:val="000730A1"/>
    <w:rsid w:val="00075C02"/>
    <w:rsid w:val="000772A9"/>
    <w:rsid w:val="000778DF"/>
    <w:rsid w:val="000818B2"/>
    <w:rsid w:val="00085884"/>
    <w:rsid w:val="0008619B"/>
    <w:rsid w:val="00086EC5"/>
    <w:rsid w:val="00094834"/>
    <w:rsid w:val="000A01E6"/>
    <w:rsid w:val="000A04FB"/>
    <w:rsid w:val="000A2ED6"/>
    <w:rsid w:val="000A2FC9"/>
    <w:rsid w:val="000A55BE"/>
    <w:rsid w:val="000A7105"/>
    <w:rsid w:val="000A7962"/>
    <w:rsid w:val="000B28F3"/>
    <w:rsid w:val="000B693F"/>
    <w:rsid w:val="000C08F0"/>
    <w:rsid w:val="000C286C"/>
    <w:rsid w:val="000C2AA4"/>
    <w:rsid w:val="000C3B52"/>
    <w:rsid w:val="000C3FF0"/>
    <w:rsid w:val="000C6B4B"/>
    <w:rsid w:val="000D504F"/>
    <w:rsid w:val="000D5616"/>
    <w:rsid w:val="000D6AF6"/>
    <w:rsid w:val="000D7BB4"/>
    <w:rsid w:val="000D7CC0"/>
    <w:rsid w:val="000E0FC8"/>
    <w:rsid w:val="000E15DB"/>
    <w:rsid w:val="000E1CA0"/>
    <w:rsid w:val="000F00A2"/>
    <w:rsid w:val="001052D6"/>
    <w:rsid w:val="00105845"/>
    <w:rsid w:val="00107566"/>
    <w:rsid w:val="0011244F"/>
    <w:rsid w:val="00114A4B"/>
    <w:rsid w:val="00115C61"/>
    <w:rsid w:val="00117384"/>
    <w:rsid w:val="0012018C"/>
    <w:rsid w:val="00124815"/>
    <w:rsid w:val="00125182"/>
    <w:rsid w:val="001256E6"/>
    <w:rsid w:val="00127CF1"/>
    <w:rsid w:val="0013035C"/>
    <w:rsid w:val="001310BE"/>
    <w:rsid w:val="00132B4B"/>
    <w:rsid w:val="00136BAF"/>
    <w:rsid w:val="00141693"/>
    <w:rsid w:val="00142462"/>
    <w:rsid w:val="001431A9"/>
    <w:rsid w:val="00144946"/>
    <w:rsid w:val="00147FCF"/>
    <w:rsid w:val="00151381"/>
    <w:rsid w:val="00153401"/>
    <w:rsid w:val="00156280"/>
    <w:rsid w:val="00164C0D"/>
    <w:rsid w:val="001676CD"/>
    <w:rsid w:val="0017116A"/>
    <w:rsid w:val="00174D1D"/>
    <w:rsid w:val="0017598B"/>
    <w:rsid w:val="0017627C"/>
    <w:rsid w:val="0018021C"/>
    <w:rsid w:val="001842B5"/>
    <w:rsid w:val="00193653"/>
    <w:rsid w:val="001975AB"/>
    <w:rsid w:val="001A0CA2"/>
    <w:rsid w:val="001A21A6"/>
    <w:rsid w:val="001A7408"/>
    <w:rsid w:val="001A74CA"/>
    <w:rsid w:val="001B0A85"/>
    <w:rsid w:val="001B2B9C"/>
    <w:rsid w:val="001B432F"/>
    <w:rsid w:val="001B6DDF"/>
    <w:rsid w:val="001B6EEE"/>
    <w:rsid w:val="001C20AE"/>
    <w:rsid w:val="001C6B84"/>
    <w:rsid w:val="001D4E66"/>
    <w:rsid w:val="001E3010"/>
    <w:rsid w:val="001E5B3A"/>
    <w:rsid w:val="001E6B2E"/>
    <w:rsid w:val="001F1393"/>
    <w:rsid w:val="001F3EAF"/>
    <w:rsid w:val="001F6158"/>
    <w:rsid w:val="001F6CF5"/>
    <w:rsid w:val="00201DBF"/>
    <w:rsid w:val="00202863"/>
    <w:rsid w:val="00206B81"/>
    <w:rsid w:val="00214FB4"/>
    <w:rsid w:val="0021708F"/>
    <w:rsid w:val="0022316E"/>
    <w:rsid w:val="00230CEA"/>
    <w:rsid w:val="0023139C"/>
    <w:rsid w:val="00232CB4"/>
    <w:rsid w:val="00236107"/>
    <w:rsid w:val="00237964"/>
    <w:rsid w:val="00240526"/>
    <w:rsid w:val="00244604"/>
    <w:rsid w:val="00246E4C"/>
    <w:rsid w:val="002517EB"/>
    <w:rsid w:val="0025411B"/>
    <w:rsid w:val="002545B8"/>
    <w:rsid w:val="002550EB"/>
    <w:rsid w:val="002557A5"/>
    <w:rsid w:val="00270A90"/>
    <w:rsid w:val="00270ECD"/>
    <w:rsid w:val="002720A2"/>
    <w:rsid w:val="002731F6"/>
    <w:rsid w:val="00274472"/>
    <w:rsid w:val="002778C8"/>
    <w:rsid w:val="00277CFF"/>
    <w:rsid w:val="00281220"/>
    <w:rsid w:val="002828DB"/>
    <w:rsid w:val="002854B5"/>
    <w:rsid w:val="002878FF"/>
    <w:rsid w:val="00287BB0"/>
    <w:rsid w:val="002A23B2"/>
    <w:rsid w:val="002A378F"/>
    <w:rsid w:val="002A40FA"/>
    <w:rsid w:val="002A49A0"/>
    <w:rsid w:val="002A5A3C"/>
    <w:rsid w:val="002A79F7"/>
    <w:rsid w:val="002B564E"/>
    <w:rsid w:val="002C2A97"/>
    <w:rsid w:val="002C5E64"/>
    <w:rsid w:val="002C66FE"/>
    <w:rsid w:val="002C6E69"/>
    <w:rsid w:val="002D02DA"/>
    <w:rsid w:val="002D0409"/>
    <w:rsid w:val="002D2D56"/>
    <w:rsid w:val="002D5B9A"/>
    <w:rsid w:val="002E2779"/>
    <w:rsid w:val="002E41F3"/>
    <w:rsid w:val="002E553D"/>
    <w:rsid w:val="002F2545"/>
    <w:rsid w:val="002F3BA4"/>
    <w:rsid w:val="002F7D00"/>
    <w:rsid w:val="00301F6F"/>
    <w:rsid w:val="00303B06"/>
    <w:rsid w:val="003053C6"/>
    <w:rsid w:val="0030626C"/>
    <w:rsid w:val="00307ECD"/>
    <w:rsid w:val="0031199F"/>
    <w:rsid w:val="00312EE9"/>
    <w:rsid w:val="00313461"/>
    <w:rsid w:val="00316DCE"/>
    <w:rsid w:val="0032025E"/>
    <w:rsid w:val="00320874"/>
    <w:rsid w:val="003235BA"/>
    <w:rsid w:val="00330E8A"/>
    <w:rsid w:val="00332E15"/>
    <w:rsid w:val="00333BDC"/>
    <w:rsid w:val="0034021A"/>
    <w:rsid w:val="00341D4D"/>
    <w:rsid w:val="003470F0"/>
    <w:rsid w:val="00347FAF"/>
    <w:rsid w:val="00350B37"/>
    <w:rsid w:val="00353E89"/>
    <w:rsid w:val="003701D5"/>
    <w:rsid w:val="00370278"/>
    <w:rsid w:val="00370CDC"/>
    <w:rsid w:val="0037336B"/>
    <w:rsid w:val="003801D5"/>
    <w:rsid w:val="00391F9F"/>
    <w:rsid w:val="00394206"/>
    <w:rsid w:val="00394437"/>
    <w:rsid w:val="00396DE1"/>
    <w:rsid w:val="003A1ADB"/>
    <w:rsid w:val="003A6D96"/>
    <w:rsid w:val="003B1030"/>
    <w:rsid w:val="003B4A0E"/>
    <w:rsid w:val="003B6844"/>
    <w:rsid w:val="003C06E3"/>
    <w:rsid w:val="003C4056"/>
    <w:rsid w:val="003C4A72"/>
    <w:rsid w:val="003C6363"/>
    <w:rsid w:val="003D4601"/>
    <w:rsid w:val="003D4C56"/>
    <w:rsid w:val="003D5A56"/>
    <w:rsid w:val="003D5EDC"/>
    <w:rsid w:val="003F0076"/>
    <w:rsid w:val="003F167F"/>
    <w:rsid w:val="003F5734"/>
    <w:rsid w:val="003F61A2"/>
    <w:rsid w:val="003F693F"/>
    <w:rsid w:val="00400DBC"/>
    <w:rsid w:val="00401DE0"/>
    <w:rsid w:val="00405595"/>
    <w:rsid w:val="0041045D"/>
    <w:rsid w:val="00413CAF"/>
    <w:rsid w:val="004167D1"/>
    <w:rsid w:val="00420095"/>
    <w:rsid w:val="00423681"/>
    <w:rsid w:val="00434128"/>
    <w:rsid w:val="00437AA9"/>
    <w:rsid w:val="00441F4F"/>
    <w:rsid w:val="0044284B"/>
    <w:rsid w:val="00442A20"/>
    <w:rsid w:val="0044480F"/>
    <w:rsid w:val="00444824"/>
    <w:rsid w:val="00446231"/>
    <w:rsid w:val="004468A7"/>
    <w:rsid w:val="0045214F"/>
    <w:rsid w:val="00454A88"/>
    <w:rsid w:val="00455D08"/>
    <w:rsid w:val="0046012F"/>
    <w:rsid w:val="00461756"/>
    <w:rsid w:val="0046236A"/>
    <w:rsid w:val="004627E2"/>
    <w:rsid w:val="00463219"/>
    <w:rsid w:val="00463DFF"/>
    <w:rsid w:val="00467602"/>
    <w:rsid w:val="004676EA"/>
    <w:rsid w:val="00472265"/>
    <w:rsid w:val="004759CD"/>
    <w:rsid w:val="00475F84"/>
    <w:rsid w:val="00476838"/>
    <w:rsid w:val="00477CF7"/>
    <w:rsid w:val="0048074F"/>
    <w:rsid w:val="00481A2D"/>
    <w:rsid w:val="00483E98"/>
    <w:rsid w:val="00483ED1"/>
    <w:rsid w:val="004904E2"/>
    <w:rsid w:val="00492698"/>
    <w:rsid w:val="00492B50"/>
    <w:rsid w:val="00492F0C"/>
    <w:rsid w:val="00497316"/>
    <w:rsid w:val="004973B5"/>
    <w:rsid w:val="004A1C40"/>
    <w:rsid w:val="004A3652"/>
    <w:rsid w:val="004A6EEC"/>
    <w:rsid w:val="004B0CC7"/>
    <w:rsid w:val="004B3501"/>
    <w:rsid w:val="004B7CB0"/>
    <w:rsid w:val="004C2607"/>
    <w:rsid w:val="004D784A"/>
    <w:rsid w:val="004D7FED"/>
    <w:rsid w:val="004E012B"/>
    <w:rsid w:val="004E4571"/>
    <w:rsid w:val="004E5308"/>
    <w:rsid w:val="004E6A51"/>
    <w:rsid w:val="004E79FD"/>
    <w:rsid w:val="004F4A43"/>
    <w:rsid w:val="004F4B66"/>
    <w:rsid w:val="004F718A"/>
    <w:rsid w:val="00504F68"/>
    <w:rsid w:val="00512920"/>
    <w:rsid w:val="0051395F"/>
    <w:rsid w:val="00514412"/>
    <w:rsid w:val="005148CB"/>
    <w:rsid w:val="00517B4E"/>
    <w:rsid w:val="00517CCD"/>
    <w:rsid w:val="00520A23"/>
    <w:rsid w:val="00523A93"/>
    <w:rsid w:val="005258A7"/>
    <w:rsid w:val="00527A58"/>
    <w:rsid w:val="00531ABF"/>
    <w:rsid w:val="00532D3A"/>
    <w:rsid w:val="005349B9"/>
    <w:rsid w:val="00540D34"/>
    <w:rsid w:val="00541A81"/>
    <w:rsid w:val="00546342"/>
    <w:rsid w:val="00546D23"/>
    <w:rsid w:val="00552E04"/>
    <w:rsid w:val="00552EF6"/>
    <w:rsid w:val="00555D74"/>
    <w:rsid w:val="0055602D"/>
    <w:rsid w:val="00557F43"/>
    <w:rsid w:val="005625D1"/>
    <w:rsid w:val="00563E42"/>
    <w:rsid w:val="00566F26"/>
    <w:rsid w:val="00573544"/>
    <w:rsid w:val="00574E19"/>
    <w:rsid w:val="00577104"/>
    <w:rsid w:val="00580882"/>
    <w:rsid w:val="005829DE"/>
    <w:rsid w:val="00585F71"/>
    <w:rsid w:val="00586F5C"/>
    <w:rsid w:val="0059079E"/>
    <w:rsid w:val="00590C19"/>
    <w:rsid w:val="00591949"/>
    <w:rsid w:val="00597636"/>
    <w:rsid w:val="00597EC5"/>
    <w:rsid w:val="005A24BD"/>
    <w:rsid w:val="005A2D37"/>
    <w:rsid w:val="005B22C5"/>
    <w:rsid w:val="005C0E29"/>
    <w:rsid w:val="005C380D"/>
    <w:rsid w:val="005C5492"/>
    <w:rsid w:val="005C5681"/>
    <w:rsid w:val="005C5BC5"/>
    <w:rsid w:val="005D02B1"/>
    <w:rsid w:val="005D20B0"/>
    <w:rsid w:val="005D48A1"/>
    <w:rsid w:val="005D7D37"/>
    <w:rsid w:val="005E19F4"/>
    <w:rsid w:val="005E369F"/>
    <w:rsid w:val="005E3F30"/>
    <w:rsid w:val="005E6D30"/>
    <w:rsid w:val="005E7D6E"/>
    <w:rsid w:val="005F2A68"/>
    <w:rsid w:val="005F4EDE"/>
    <w:rsid w:val="005F558D"/>
    <w:rsid w:val="00606314"/>
    <w:rsid w:val="00606380"/>
    <w:rsid w:val="00610CDD"/>
    <w:rsid w:val="0061393B"/>
    <w:rsid w:val="00614623"/>
    <w:rsid w:val="006233AC"/>
    <w:rsid w:val="00624573"/>
    <w:rsid w:val="00625350"/>
    <w:rsid w:val="00635A94"/>
    <w:rsid w:val="00636059"/>
    <w:rsid w:val="00636825"/>
    <w:rsid w:val="006442E5"/>
    <w:rsid w:val="00645BBF"/>
    <w:rsid w:val="00650512"/>
    <w:rsid w:val="00653F6C"/>
    <w:rsid w:val="006567F9"/>
    <w:rsid w:val="006612C6"/>
    <w:rsid w:val="0066621B"/>
    <w:rsid w:val="00667F5C"/>
    <w:rsid w:val="00681DCE"/>
    <w:rsid w:val="00682951"/>
    <w:rsid w:val="00683A0C"/>
    <w:rsid w:val="0069183D"/>
    <w:rsid w:val="0069260E"/>
    <w:rsid w:val="006A1113"/>
    <w:rsid w:val="006A4176"/>
    <w:rsid w:val="006A43CF"/>
    <w:rsid w:val="006A539A"/>
    <w:rsid w:val="006A6320"/>
    <w:rsid w:val="006A7FA2"/>
    <w:rsid w:val="006B4B03"/>
    <w:rsid w:val="006B4F18"/>
    <w:rsid w:val="006C0AF5"/>
    <w:rsid w:val="006C0BAC"/>
    <w:rsid w:val="006C3BE2"/>
    <w:rsid w:val="006D19F2"/>
    <w:rsid w:val="006D31C7"/>
    <w:rsid w:val="006D7658"/>
    <w:rsid w:val="006E385A"/>
    <w:rsid w:val="006E4755"/>
    <w:rsid w:val="006F06D9"/>
    <w:rsid w:val="006F11E5"/>
    <w:rsid w:val="006F26FB"/>
    <w:rsid w:val="007154CE"/>
    <w:rsid w:val="00716640"/>
    <w:rsid w:val="007172E6"/>
    <w:rsid w:val="0072153B"/>
    <w:rsid w:val="00725082"/>
    <w:rsid w:val="007251FD"/>
    <w:rsid w:val="0073196C"/>
    <w:rsid w:val="00733445"/>
    <w:rsid w:val="007360AD"/>
    <w:rsid w:val="007363A8"/>
    <w:rsid w:val="007435EC"/>
    <w:rsid w:val="00750941"/>
    <w:rsid w:val="00751EB0"/>
    <w:rsid w:val="007531B7"/>
    <w:rsid w:val="00754186"/>
    <w:rsid w:val="00764FDD"/>
    <w:rsid w:val="00767616"/>
    <w:rsid w:val="00767D53"/>
    <w:rsid w:val="00772A41"/>
    <w:rsid w:val="007735B1"/>
    <w:rsid w:val="00773DCB"/>
    <w:rsid w:val="0078407B"/>
    <w:rsid w:val="00790043"/>
    <w:rsid w:val="007933E2"/>
    <w:rsid w:val="00793678"/>
    <w:rsid w:val="007948FB"/>
    <w:rsid w:val="007A4C21"/>
    <w:rsid w:val="007A65D2"/>
    <w:rsid w:val="007A68D5"/>
    <w:rsid w:val="007B2235"/>
    <w:rsid w:val="007B5695"/>
    <w:rsid w:val="007B691D"/>
    <w:rsid w:val="007C433C"/>
    <w:rsid w:val="007C6461"/>
    <w:rsid w:val="007D335E"/>
    <w:rsid w:val="007D378B"/>
    <w:rsid w:val="007D6F57"/>
    <w:rsid w:val="007D7567"/>
    <w:rsid w:val="007F10BA"/>
    <w:rsid w:val="007F52A3"/>
    <w:rsid w:val="007F6B78"/>
    <w:rsid w:val="007F70D0"/>
    <w:rsid w:val="00802855"/>
    <w:rsid w:val="008038FA"/>
    <w:rsid w:val="00804555"/>
    <w:rsid w:val="00805C16"/>
    <w:rsid w:val="0080659A"/>
    <w:rsid w:val="008118D5"/>
    <w:rsid w:val="008119B0"/>
    <w:rsid w:val="00813E9B"/>
    <w:rsid w:val="0081795E"/>
    <w:rsid w:val="008214A7"/>
    <w:rsid w:val="00827436"/>
    <w:rsid w:val="00830309"/>
    <w:rsid w:val="00837F81"/>
    <w:rsid w:val="00844789"/>
    <w:rsid w:val="00847662"/>
    <w:rsid w:val="00855D2F"/>
    <w:rsid w:val="00857B1B"/>
    <w:rsid w:val="00864A30"/>
    <w:rsid w:val="00865920"/>
    <w:rsid w:val="00873DE6"/>
    <w:rsid w:val="00875D01"/>
    <w:rsid w:val="00875F96"/>
    <w:rsid w:val="008805C6"/>
    <w:rsid w:val="00883710"/>
    <w:rsid w:val="00886895"/>
    <w:rsid w:val="008948CF"/>
    <w:rsid w:val="00896467"/>
    <w:rsid w:val="00897263"/>
    <w:rsid w:val="008A027C"/>
    <w:rsid w:val="008A0D35"/>
    <w:rsid w:val="008C1A12"/>
    <w:rsid w:val="008C31AF"/>
    <w:rsid w:val="008C6527"/>
    <w:rsid w:val="008C6973"/>
    <w:rsid w:val="008D106F"/>
    <w:rsid w:val="008D7858"/>
    <w:rsid w:val="008E2801"/>
    <w:rsid w:val="008E3595"/>
    <w:rsid w:val="008E62AA"/>
    <w:rsid w:val="008F4F33"/>
    <w:rsid w:val="008F770D"/>
    <w:rsid w:val="009004F2"/>
    <w:rsid w:val="00902F12"/>
    <w:rsid w:val="00905845"/>
    <w:rsid w:val="00913827"/>
    <w:rsid w:val="00916097"/>
    <w:rsid w:val="009160D9"/>
    <w:rsid w:val="0092332C"/>
    <w:rsid w:val="0092414E"/>
    <w:rsid w:val="00927158"/>
    <w:rsid w:val="0093324D"/>
    <w:rsid w:val="009405AD"/>
    <w:rsid w:val="00945D69"/>
    <w:rsid w:val="00946F06"/>
    <w:rsid w:val="00950A65"/>
    <w:rsid w:val="00951167"/>
    <w:rsid w:val="00951389"/>
    <w:rsid w:val="009535E2"/>
    <w:rsid w:val="009545A6"/>
    <w:rsid w:val="00955E4B"/>
    <w:rsid w:val="009564A2"/>
    <w:rsid w:val="00956EBE"/>
    <w:rsid w:val="00961383"/>
    <w:rsid w:val="0096573A"/>
    <w:rsid w:val="00966354"/>
    <w:rsid w:val="00966DCD"/>
    <w:rsid w:val="009678BD"/>
    <w:rsid w:val="00974CE0"/>
    <w:rsid w:val="00982CF8"/>
    <w:rsid w:val="00985AF9"/>
    <w:rsid w:val="009905BA"/>
    <w:rsid w:val="0099431C"/>
    <w:rsid w:val="00997221"/>
    <w:rsid w:val="009A40ED"/>
    <w:rsid w:val="009A59D3"/>
    <w:rsid w:val="009A6233"/>
    <w:rsid w:val="009A6DA1"/>
    <w:rsid w:val="009B0F49"/>
    <w:rsid w:val="009C02D7"/>
    <w:rsid w:val="009C13F5"/>
    <w:rsid w:val="009C390A"/>
    <w:rsid w:val="009C77C6"/>
    <w:rsid w:val="009D5427"/>
    <w:rsid w:val="009D5574"/>
    <w:rsid w:val="009D7341"/>
    <w:rsid w:val="009E0FC7"/>
    <w:rsid w:val="009E1A62"/>
    <w:rsid w:val="009E2B7B"/>
    <w:rsid w:val="009E3D5C"/>
    <w:rsid w:val="009F0CA1"/>
    <w:rsid w:val="00A050A2"/>
    <w:rsid w:val="00A1337A"/>
    <w:rsid w:val="00A179F2"/>
    <w:rsid w:val="00A2062E"/>
    <w:rsid w:val="00A221F1"/>
    <w:rsid w:val="00A307E1"/>
    <w:rsid w:val="00A32C01"/>
    <w:rsid w:val="00A34462"/>
    <w:rsid w:val="00A3493C"/>
    <w:rsid w:val="00A3494E"/>
    <w:rsid w:val="00A36777"/>
    <w:rsid w:val="00A37CF8"/>
    <w:rsid w:val="00A37FEA"/>
    <w:rsid w:val="00A40946"/>
    <w:rsid w:val="00A439A3"/>
    <w:rsid w:val="00A43FE7"/>
    <w:rsid w:val="00A44CD8"/>
    <w:rsid w:val="00A45450"/>
    <w:rsid w:val="00A54541"/>
    <w:rsid w:val="00A55250"/>
    <w:rsid w:val="00A603E3"/>
    <w:rsid w:val="00A62792"/>
    <w:rsid w:val="00A66BEE"/>
    <w:rsid w:val="00A72AC2"/>
    <w:rsid w:val="00A7374C"/>
    <w:rsid w:val="00A7558D"/>
    <w:rsid w:val="00A95F21"/>
    <w:rsid w:val="00AA03EF"/>
    <w:rsid w:val="00AA1405"/>
    <w:rsid w:val="00AA3A26"/>
    <w:rsid w:val="00AA54F1"/>
    <w:rsid w:val="00AA5507"/>
    <w:rsid w:val="00AA7E23"/>
    <w:rsid w:val="00AB102F"/>
    <w:rsid w:val="00AB1259"/>
    <w:rsid w:val="00AB1F0B"/>
    <w:rsid w:val="00AB2055"/>
    <w:rsid w:val="00AB2E92"/>
    <w:rsid w:val="00AB58CA"/>
    <w:rsid w:val="00AC0AA4"/>
    <w:rsid w:val="00AC494F"/>
    <w:rsid w:val="00AC5DAE"/>
    <w:rsid w:val="00AD19FE"/>
    <w:rsid w:val="00AD1B2E"/>
    <w:rsid w:val="00AD2EC2"/>
    <w:rsid w:val="00AD4FED"/>
    <w:rsid w:val="00AE6DE7"/>
    <w:rsid w:val="00AF2386"/>
    <w:rsid w:val="00AF512C"/>
    <w:rsid w:val="00AF6BB5"/>
    <w:rsid w:val="00B01801"/>
    <w:rsid w:val="00B033A3"/>
    <w:rsid w:val="00B13A7B"/>
    <w:rsid w:val="00B22C79"/>
    <w:rsid w:val="00B27554"/>
    <w:rsid w:val="00B32818"/>
    <w:rsid w:val="00B33EC4"/>
    <w:rsid w:val="00B34D75"/>
    <w:rsid w:val="00B35B2B"/>
    <w:rsid w:val="00B35EFF"/>
    <w:rsid w:val="00B3667B"/>
    <w:rsid w:val="00B51C1C"/>
    <w:rsid w:val="00B5410C"/>
    <w:rsid w:val="00B57AA2"/>
    <w:rsid w:val="00B61A6D"/>
    <w:rsid w:val="00B61EB1"/>
    <w:rsid w:val="00B62CD9"/>
    <w:rsid w:val="00B67130"/>
    <w:rsid w:val="00B707B3"/>
    <w:rsid w:val="00B7380D"/>
    <w:rsid w:val="00B73EC4"/>
    <w:rsid w:val="00B75BFC"/>
    <w:rsid w:val="00B77125"/>
    <w:rsid w:val="00B77487"/>
    <w:rsid w:val="00B82454"/>
    <w:rsid w:val="00B82E96"/>
    <w:rsid w:val="00B84986"/>
    <w:rsid w:val="00B8504E"/>
    <w:rsid w:val="00B85F4C"/>
    <w:rsid w:val="00B91506"/>
    <w:rsid w:val="00BB2E7B"/>
    <w:rsid w:val="00BB4237"/>
    <w:rsid w:val="00BB4856"/>
    <w:rsid w:val="00BB6789"/>
    <w:rsid w:val="00BC5FA2"/>
    <w:rsid w:val="00BC6E11"/>
    <w:rsid w:val="00BD0CF2"/>
    <w:rsid w:val="00BD2542"/>
    <w:rsid w:val="00BE3285"/>
    <w:rsid w:val="00BE3528"/>
    <w:rsid w:val="00BE4B84"/>
    <w:rsid w:val="00BE583C"/>
    <w:rsid w:val="00BF3D70"/>
    <w:rsid w:val="00BF407C"/>
    <w:rsid w:val="00C057CE"/>
    <w:rsid w:val="00C0792B"/>
    <w:rsid w:val="00C1556C"/>
    <w:rsid w:val="00C176CB"/>
    <w:rsid w:val="00C232B5"/>
    <w:rsid w:val="00C2469B"/>
    <w:rsid w:val="00C24BFE"/>
    <w:rsid w:val="00C254A8"/>
    <w:rsid w:val="00C26DC8"/>
    <w:rsid w:val="00C26F0C"/>
    <w:rsid w:val="00C308A1"/>
    <w:rsid w:val="00C30930"/>
    <w:rsid w:val="00C3166E"/>
    <w:rsid w:val="00C32020"/>
    <w:rsid w:val="00C33A23"/>
    <w:rsid w:val="00C35D17"/>
    <w:rsid w:val="00C409DD"/>
    <w:rsid w:val="00C42FFD"/>
    <w:rsid w:val="00C47D04"/>
    <w:rsid w:val="00C5087E"/>
    <w:rsid w:val="00C51D7C"/>
    <w:rsid w:val="00C530BD"/>
    <w:rsid w:val="00C56902"/>
    <w:rsid w:val="00C834D1"/>
    <w:rsid w:val="00C93428"/>
    <w:rsid w:val="00CA01CA"/>
    <w:rsid w:val="00CA4249"/>
    <w:rsid w:val="00CA5392"/>
    <w:rsid w:val="00CB29C0"/>
    <w:rsid w:val="00CB406F"/>
    <w:rsid w:val="00CB6F21"/>
    <w:rsid w:val="00CC0115"/>
    <w:rsid w:val="00CC0363"/>
    <w:rsid w:val="00CD1490"/>
    <w:rsid w:val="00CD722C"/>
    <w:rsid w:val="00CE2FD4"/>
    <w:rsid w:val="00CF7D47"/>
    <w:rsid w:val="00D009CB"/>
    <w:rsid w:val="00D050C7"/>
    <w:rsid w:val="00D053C4"/>
    <w:rsid w:val="00D06A03"/>
    <w:rsid w:val="00D126B4"/>
    <w:rsid w:val="00D14765"/>
    <w:rsid w:val="00D14E9D"/>
    <w:rsid w:val="00D15725"/>
    <w:rsid w:val="00D175ED"/>
    <w:rsid w:val="00D208BD"/>
    <w:rsid w:val="00D220E8"/>
    <w:rsid w:val="00D22A32"/>
    <w:rsid w:val="00D3099E"/>
    <w:rsid w:val="00D316D2"/>
    <w:rsid w:val="00D32732"/>
    <w:rsid w:val="00D34480"/>
    <w:rsid w:val="00D3595E"/>
    <w:rsid w:val="00D571B9"/>
    <w:rsid w:val="00D57315"/>
    <w:rsid w:val="00D6143E"/>
    <w:rsid w:val="00D61A53"/>
    <w:rsid w:val="00D63087"/>
    <w:rsid w:val="00D654CE"/>
    <w:rsid w:val="00D6689B"/>
    <w:rsid w:val="00D70067"/>
    <w:rsid w:val="00D71712"/>
    <w:rsid w:val="00D737DE"/>
    <w:rsid w:val="00D765D8"/>
    <w:rsid w:val="00D77B71"/>
    <w:rsid w:val="00D817BB"/>
    <w:rsid w:val="00D81FB9"/>
    <w:rsid w:val="00D82B79"/>
    <w:rsid w:val="00D8398C"/>
    <w:rsid w:val="00D854C0"/>
    <w:rsid w:val="00D92FFA"/>
    <w:rsid w:val="00D93891"/>
    <w:rsid w:val="00DA0F88"/>
    <w:rsid w:val="00DA6B41"/>
    <w:rsid w:val="00DB0213"/>
    <w:rsid w:val="00DB55D0"/>
    <w:rsid w:val="00DC15D8"/>
    <w:rsid w:val="00DC19BF"/>
    <w:rsid w:val="00DC2C74"/>
    <w:rsid w:val="00DC3435"/>
    <w:rsid w:val="00DC53D5"/>
    <w:rsid w:val="00DD01DC"/>
    <w:rsid w:val="00DD05EB"/>
    <w:rsid w:val="00DD0691"/>
    <w:rsid w:val="00DD3566"/>
    <w:rsid w:val="00DD3B15"/>
    <w:rsid w:val="00DD3B4C"/>
    <w:rsid w:val="00DE22DB"/>
    <w:rsid w:val="00DE435B"/>
    <w:rsid w:val="00DE6DFC"/>
    <w:rsid w:val="00DF00ED"/>
    <w:rsid w:val="00DF4DA7"/>
    <w:rsid w:val="00DF4F37"/>
    <w:rsid w:val="00DF6582"/>
    <w:rsid w:val="00E04A4A"/>
    <w:rsid w:val="00E06552"/>
    <w:rsid w:val="00E07BFA"/>
    <w:rsid w:val="00E1450C"/>
    <w:rsid w:val="00E21991"/>
    <w:rsid w:val="00E220DE"/>
    <w:rsid w:val="00E24A25"/>
    <w:rsid w:val="00E27821"/>
    <w:rsid w:val="00E32A12"/>
    <w:rsid w:val="00E34B2E"/>
    <w:rsid w:val="00E360BF"/>
    <w:rsid w:val="00E3669B"/>
    <w:rsid w:val="00E37C38"/>
    <w:rsid w:val="00E4193D"/>
    <w:rsid w:val="00E42937"/>
    <w:rsid w:val="00E5330A"/>
    <w:rsid w:val="00E543B9"/>
    <w:rsid w:val="00E60031"/>
    <w:rsid w:val="00E64542"/>
    <w:rsid w:val="00E67942"/>
    <w:rsid w:val="00E72EBD"/>
    <w:rsid w:val="00E756FE"/>
    <w:rsid w:val="00E7648D"/>
    <w:rsid w:val="00E7794F"/>
    <w:rsid w:val="00E81C02"/>
    <w:rsid w:val="00E844D9"/>
    <w:rsid w:val="00E8659F"/>
    <w:rsid w:val="00E91B4B"/>
    <w:rsid w:val="00E92FDB"/>
    <w:rsid w:val="00E9672D"/>
    <w:rsid w:val="00EA08E6"/>
    <w:rsid w:val="00EA0AEE"/>
    <w:rsid w:val="00EA0B0D"/>
    <w:rsid w:val="00EA0EDF"/>
    <w:rsid w:val="00EA498E"/>
    <w:rsid w:val="00EA51DF"/>
    <w:rsid w:val="00EB060D"/>
    <w:rsid w:val="00EB3D66"/>
    <w:rsid w:val="00EB557F"/>
    <w:rsid w:val="00EB631F"/>
    <w:rsid w:val="00EB665F"/>
    <w:rsid w:val="00EB675F"/>
    <w:rsid w:val="00EC3A88"/>
    <w:rsid w:val="00EC5F12"/>
    <w:rsid w:val="00ED2AFB"/>
    <w:rsid w:val="00ED3765"/>
    <w:rsid w:val="00ED3EC8"/>
    <w:rsid w:val="00ED7629"/>
    <w:rsid w:val="00ED7E35"/>
    <w:rsid w:val="00EE1F5A"/>
    <w:rsid w:val="00EE3DBB"/>
    <w:rsid w:val="00EE461B"/>
    <w:rsid w:val="00EE4EFA"/>
    <w:rsid w:val="00EE5D3E"/>
    <w:rsid w:val="00EF0784"/>
    <w:rsid w:val="00EF67FB"/>
    <w:rsid w:val="00EF7330"/>
    <w:rsid w:val="00F00B9A"/>
    <w:rsid w:val="00F03727"/>
    <w:rsid w:val="00F067DF"/>
    <w:rsid w:val="00F109E8"/>
    <w:rsid w:val="00F10F04"/>
    <w:rsid w:val="00F12B64"/>
    <w:rsid w:val="00F25EF5"/>
    <w:rsid w:val="00F32584"/>
    <w:rsid w:val="00F3586B"/>
    <w:rsid w:val="00F377B2"/>
    <w:rsid w:val="00F41828"/>
    <w:rsid w:val="00F42849"/>
    <w:rsid w:val="00F436FE"/>
    <w:rsid w:val="00F44EF3"/>
    <w:rsid w:val="00F450EF"/>
    <w:rsid w:val="00F50D4F"/>
    <w:rsid w:val="00F51B46"/>
    <w:rsid w:val="00F52ACA"/>
    <w:rsid w:val="00F539DA"/>
    <w:rsid w:val="00F55F8F"/>
    <w:rsid w:val="00F626E8"/>
    <w:rsid w:val="00F64F13"/>
    <w:rsid w:val="00F652EA"/>
    <w:rsid w:val="00F675F6"/>
    <w:rsid w:val="00F70247"/>
    <w:rsid w:val="00F7231F"/>
    <w:rsid w:val="00F74519"/>
    <w:rsid w:val="00F76CBE"/>
    <w:rsid w:val="00F801F5"/>
    <w:rsid w:val="00F864D8"/>
    <w:rsid w:val="00F86E14"/>
    <w:rsid w:val="00F91842"/>
    <w:rsid w:val="00F9273E"/>
    <w:rsid w:val="00F96D91"/>
    <w:rsid w:val="00FA20ED"/>
    <w:rsid w:val="00FA4883"/>
    <w:rsid w:val="00FA7744"/>
    <w:rsid w:val="00FB0F51"/>
    <w:rsid w:val="00FB1419"/>
    <w:rsid w:val="00FB248C"/>
    <w:rsid w:val="00FC1A1B"/>
    <w:rsid w:val="00FC336C"/>
    <w:rsid w:val="00FC3C3B"/>
    <w:rsid w:val="00FD00A0"/>
    <w:rsid w:val="00FD0769"/>
    <w:rsid w:val="00FD1B95"/>
    <w:rsid w:val="00FD2AA9"/>
    <w:rsid w:val="00FD4E65"/>
    <w:rsid w:val="00FD702C"/>
    <w:rsid w:val="00FD75CA"/>
    <w:rsid w:val="00FF0D3F"/>
    <w:rsid w:val="00FF1C6E"/>
    <w:rsid w:val="00FF4849"/>
  </w:rsids>
  <m:mathPr>
    <m:mathFont m:val="Cambria Math"/>
    <m:brkBin m:val="before"/>
    <m:brkBinSub m:val="--"/>
    <m:smallFrac m:val="0"/>
    <m:dispDef/>
    <m:lMargin m:val="0"/>
    <m:rMargin m:val="0"/>
    <m:defJc m:val="centerGroup"/>
    <m:wrapIndent m:val="1440"/>
    <m:intLim m:val="subSup"/>
    <m:naryLim m:val="undOvr"/>
  </m:mathPr>
  <w:themeFontLang w:val="cs-CZ" w:eastAsi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E4537"/>
  <w15:docId w15:val="{C753580A-F232-42C8-8934-50C031B3C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unhideWhenUsed/>
    <w:qFormat/>
    <w:rsid w:val="00BF15F7"/>
    <w:pPr>
      <w:spacing w:after="200" w:line="360" w:lineRule="auto"/>
      <w:jc w:val="both"/>
    </w:pPr>
    <w:rPr>
      <w:sz w:val="24"/>
      <w:szCs w:val="24"/>
      <w:lang w:eastAsia="ar-SA"/>
    </w:rPr>
  </w:style>
  <w:style w:type="paragraph" w:styleId="Nadpis1">
    <w:name w:val="heading 1"/>
    <w:basedOn w:val="Normln"/>
    <w:next w:val="Normln"/>
    <w:qFormat/>
    <w:rsid w:val="001159CE"/>
    <w:pPr>
      <w:keepNext/>
      <w:numPr>
        <w:numId w:val="1"/>
      </w:numPr>
      <w:spacing w:before="240" w:after="60"/>
      <w:ind w:left="454" w:hanging="454"/>
      <w:outlineLvl w:val="0"/>
    </w:pPr>
    <w:rPr>
      <w:rFonts w:cs="Arial"/>
      <w:b/>
      <w:bCs/>
      <w:caps/>
      <w:kern w:val="2"/>
      <w:sz w:val="32"/>
      <w:szCs w:val="32"/>
    </w:rPr>
  </w:style>
  <w:style w:type="paragraph" w:styleId="Nadpis2">
    <w:name w:val="heading 2"/>
    <w:basedOn w:val="Normln"/>
    <w:next w:val="Normln"/>
    <w:qFormat/>
    <w:pPr>
      <w:keepNext/>
      <w:numPr>
        <w:ilvl w:val="1"/>
        <w:numId w:val="1"/>
      </w:numPr>
      <w:spacing w:before="240" w:after="60"/>
      <w:outlineLvl w:val="1"/>
    </w:pPr>
    <w:rPr>
      <w:rFonts w:cs="Arial"/>
      <w:b/>
      <w:bCs/>
      <w:iCs/>
      <w:sz w:val="28"/>
      <w:szCs w:val="28"/>
    </w:rPr>
  </w:style>
  <w:style w:type="paragraph" w:styleId="Nadpis3">
    <w:name w:val="heading 3"/>
    <w:basedOn w:val="Normln"/>
    <w:next w:val="Normln"/>
    <w:qFormat/>
    <w:pPr>
      <w:keepNext/>
      <w:numPr>
        <w:ilvl w:val="2"/>
        <w:numId w:val="1"/>
      </w:numPr>
      <w:spacing w:before="240" w:after="60"/>
      <w:outlineLvl w:val="2"/>
    </w:pPr>
    <w:rPr>
      <w:rFonts w:cs="Arial"/>
      <w:b/>
      <w:bCs/>
      <w:szCs w:val="26"/>
    </w:rPr>
  </w:style>
  <w:style w:type="paragraph" w:styleId="Nadpis4">
    <w:name w:val="heading 4"/>
    <w:basedOn w:val="Nadpis3"/>
    <w:next w:val="Normln"/>
    <w:unhideWhenUsed/>
    <w:qFormat/>
    <w:rsid w:val="00916097"/>
    <w:pPr>
      <w:numPr>
        <w:ilvl w:val="3"/>
      </w:numPr>
      <w:outlineLvl w:val="3"/>
    </w:pPr>
  </w:style>
  <w:style w:type="paragraph" w:styleId="Nadpis5">
    <w:name w:val="heading 5"/>
    <w:basedOn w:val="Normln"/>
    <w:next w:val="Normln"/>
    <w:unhideWhenUsed/>
    <w:qFormat/>
    <w:pPr>
      <w:numPr>
        <w:ilvl w:val="4"/>
        <w:numId w:val="1"/>
      </w:numPr>
      <w:spacing w:before="240" w:after="60"/>
      <w:outlineLvl w:val="4"/>
    </w:pPr>
    <w:rPr>
      <w:rFonts w:ascii="Calibri" w:hAnsi="Calibri"/>
      <w:b/>
      <w:bCs/>
      <w:i/>
      <w:iCs/>
      <w:sz w:val="26"/>
      <w:szCs w:val="26"/>
    </w:rPr>
  </w:style>
  <w:style w:type="paragraph" w:styleId="Nadpis6">
    <w:name w:val="heading 6"/>
    <w:basedOn w:val="Normln"/>
    <w:next w:val="Normln"/>
    <w:unhideWhenUsed/>
    <w:qFormat/>
    <w:pPr>
      <w:numPr>
        <w:ilvl w:val="5"/>
        <w:numId w:val="1"/>
      </w:numPr>
      <w:spacing w:before="240" w:after="60"/>
      <w:outlineLvl w:val="5"/>
    </w:pPr>
    <w:rPr>
      <w:rFonts w:ascii="Calibri" w:hAnsi="Calibri"/>
      <w:b/>
      <w:bCs/>
      <w:sz w:val="22"/>
      <w:szCs w:val="22"/>
    </w:rPr>
  </w:style>
  <w:style w:type="paragraph" w:styleId="Nadpis7">
    <w:name w:val="heading 7"/>
    <w:basedOn w:val="Normln"/>
    <w:next w:val="Normln"/>
    <w:unhideWhenUsed/>
    <w:qFormat/>
    <w:pPr>
      <w:numPr>
        <w:ilvl w:val="6"/>
        <w:numId w:val="1"/>
      </w:numPr>
      <w:spacing w:before="240" w:after="60"/>
      <w:outlineLvl w:val="6"/>
    </w:pPr>
    <w:rPr>
      <w:rFonts w:ascii="Calibri" w:hAnsi="Calibri"/>
    </w:rPr>
  </w:style>
  <w:style w:type="paragraph" w:styleId="Nadpis8">
    <w:name w:val="heading 8"/>
    <w:basedOn w:val="Normln"/>
    <w:next w:val="Normln"/>
    <w:unhideWhenUsed/>
    <w:qFormat/>
    <w:pPr>
      <w:numPr>
        <w:ilvl w:val="7"/>
        <w:numId w:val="1"/>
      </w:numPr>
      <w:spacing w:before="240" w:after="60"/>
      <w:outlineLvl w:val="7"/>
    </w:pPr>
    <w:rPr>
      <w:rFonts w:ascii="Calibri" w:hAnsi="Calibri"/>
      <w:i/>
      <w:iCs/>
    </w:rPr>
  </w:style>
  <w:style w:type="paragraph" w:styleId="Nadpis9">
    <w:name w:val="heading 9"/>
    <w:basedOn w:val="Normln"/>
    <w:next w:val="Normln"/>
    <w:unhideWhenUsed/>
    <w:qFormat/>
    <w:pPr>
      <w:numPr>
        <w:ilvl w:val="8"/>
        <w:numId w:val="1"/>
      </w:numPr>
      <w:spacing w:before="240"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TextbublinyChar">
    <w:name w:val="Text bubliny Char"/>
    <w:basedOn w:val="Standardnpsmoodstavce"/>
    <w:link w:val="Textbubliny"/>
    <w:qFormat/>
    <w:rsid w:val="0037406F"/>
    <w:rPr>
      <w:rFonts w:ascii="Tahoma" w:hAnsi="Tahoma" w:cs="Tahoma"/>
      <w:sz w:val="16"/>
      <w:szCs w:val="16"/>
      <w:lang w:eastAsia="ar-SA"/>
    </w:rPr>
  </w:style>
  <w:style w:type="character" w:customStyle="1" w:styleId="Standardnpsmoodstavce2">
    <w:name w:val="Standardní písmo odstavce2"/>
    <w:unhideWhenUsed/>
    <w:qFormat/>
  </w:style>
  <w:style w:type="character" w:styleId="Zstupntext">
    <w:name w:val="Placeholder Text"/>
    <w:basedOn w:val="Standardnpsmoodstavce"/>
    <w:uiPriority w:val="99"/>
    <w:semiHidden/>
    <w:qFormat/>
    <w:rsid w:val="00397719"/>
    <w:rPr>
      <w:color w:val="808080"/>
    </w:rPr>
  </w:style>
  <w:style w:type="character" w:customStyle="1" w:styleId="Standardnpsmoodstavce1">
    <w:name w:val="Standardní písmo odstavce1"/>
    <w:unhideWhenUsed/>
    <w:qFormat/>
  </w:style>
  <w:style w:type="character" w:styleId="slostrnky">
    <w:name w:val="page number"/>
    <w:basedOn w:val="Standardnpsmoodstavce1"/>
    <w:unhideWhenUsed/>
    <w:qFormat/>
  </w:style>
  <w:style w:type="character" w:styleId="Hypertextovodkaz">
    <w:name w:val="Hyperlink"/>
    <w:uiPriority w:val="99"/>
    <w:unhideWhenUsed/>
    <w:rPr>
      <w:color w:val="0000CC"/>
      <w:u w:val="single"/>
    </w:rPr>
  </w:style>
  <w:style w:type="character" w:styleId="Siln">
    <w:name w:val="Strong"/>
    <w:uiPriority w:val="22"/>
    <w:unhideWhenUsed/>
    <w:qFormat/>
    <w:rPr>
      <w:b/>
      <w:bCs/>
    </w:rPr>
  </w:style>
  <w:style w:type="character" w:customStyle="1" w:styleId="EndnoteCharacters">
    <w:name w:val="Endnote Characters"/>
    <w:semiHidden/>
    <w:qFormat/>
    <w:rPr>
      <w:vertAlign w:val="superscript"/>
    </w:rPr>
  </w:style>
  <w:style w:type="character" w:styleId="Sledovanodkaz">
    <w:name w:val="FollowedHyperlink"/>
    <w:unhideWhenUsed/>
    <w:rPr>
      <w:color w:val="800080"/>
      <w:u w:val="single"/>
    </w:rPr>
  </w:style>
  <w:style w:type="character" w:customStyle="1" w:styleId="NzevChar">
    <w:name w:val="Název Char"/>
    <w:link w:val="Nzev"/>
    <w:qFormat/>
    <w:rsid w:val="00956EBE"/>
    <w:rPr>
      <w:b/>
      <w:bCs/>
      <w:iCs/>
      <w:sz w:val="24"/>
      <w:szCs w:val="24"/>
      <w:lang w:val="en-US" w:eastAsia="ar-SA"/>
    </w:rPr>
  </w:style>
  <w:style w:type="character" w:customStyle="1" w:styleId="EndNoteBibliographyTitleChar">
    <w:name w:val="EndNote Bibliography Title Char"/>
    <w:basedOn w:val="Standardnpsmoodstavce"/>
    <w:link w:val="EndNoteBibliographyTitle"/>
    <w:qFormat/>
    <w:rsid w:val="00B03BF4"/>
    <w:rPr>
      <w:sz w:val="24"/>
      <w:szCs w:val="24"/>
      <w:lang w:eastAsia="ar-SA"/>
    </w:rPr>
  </w:style>
  <w:style w:type="character" w:customStyle="1" w:styleId="EndNoteBibliographyChar">
    <w:name w:val="EndNote Bibliography Char"/>
    <w:basedOn w:val="Standardnpsmoodstavce"/>
    <w:link w:val="EndNoteBibliography"/>
    <w:qFormat/>
    <w:rsid w:val="00B03BF4"/>
    <w:rPr>
      <w:sz w:val="24"/>
      <w:szCs w:val="24"/>
      <w:lang w:eastAsia="ar-SA"/>
    </w:rPr>
  </w:style>
  <w:style w:type="character" w:styleId="Odkaznakoment">
    <w:name w:val="annotation reference"/>
    <w:basedOn w:val="Standardnpsmoodstavce"/>
    <w:unhideWhenUsed/>
    <w:qFormat/>
    <w:rsid w:val="0063607E"/>
    <w:rPr>
      <w:sz w:val="16"/>
      <w:szCs w:val="16"/>
    </w:rPr>
  </w:style>
  <w:style w:type="character" w:customStyle="1" w:styleId="TextkomenteChar">
    <w:name w:val="Text komentáře Char"/>
    <w:basedOn w:val="Standardnpsmoodstavce"/>
    <w:link w:val="Textkomente"/>
    <w:qFormat/>
    <w:rsid w:val="0063607E"/>
    <w:rPr>
      <w:lang w:eastAsia="ar-SA"/>
    </w:rPr>
  </w:style>
  <w:style w:type="character" w:customStyle="1" w:styleId="PedmtkomenteChar">
    <w:name w:val="Předmět komentáře Char"/>
    <w:basedOn w:val="TextkomenteChar"/>
    <w:link w:val="Pedmtkomente"/>
    <w:qFormat/>
    <w:rsid w:val="0063607E"/>
    <w:rPr>
      <w:b/>
      <w:bCs/>
      <w:lang w:eastAsia="ar-SA"/>
    </w:rPr>
  </w:style>
  <w:style w:type="character" w:customStyle="1" w:styleId="IndexLink">
    <w:name w:val="Index Link"/>
    <w:qFormat/>
  </w:style>
  <w:style w:type="character" w:customStyle="1" w:styleId="LineNumbering">
    <w:name w:val="Line Numbering"/>
  </w:style>
  <w:style w:type="paragraph" w:customStyle="1" w:styleId="Heading">
    <w:name w:val="Heading"/>
    <w:basedOn w:val="Normln"/>
    <w:next w:val="Zkladntext"/>
    <w:qFormat/>
    <w:pPr>
      <w:keepNext/>
      <w:spacing w:before="240" w:after="120"/>
    </w:pPr>
    <w:rPr>
      <w:rFonts w:ascii="Liberation Sans" w:eastAsia="Noto Sans CJK SC" w:hAnsi="Liberation Sans" w:cs="Lohit Devanagari"/>
      <w:sz w:val="28"/>
      <w:szCs w:val="28"/>
    </w:rPr>
  </w:style>
  <w:style w:type="paragraph" w:styleId="Zkladntext">
    <w:name w:val="Body Text"/>
    <w:basedOn w:val="Normln"/>
    <w:unhideWhenUsed/>
    <w:rPr>
      <w:sz w:val="22"/>
      <w:szCs w:val="20"/>
    </w:rPr>
  </w:style>
  <w:style w:type="paragraph" w:styleId="Seznam">
    <w:name w:val="List"/>
    <w:basedOn w:val="Zkladntext"/>
    <w:unhideWhenUsed/>
    <w:rPr>
      <w:rFonts w:cs="Lohit Hindi"/>
    </w:rPr>
  </w:style>
  <w:style w:type="paragraph" w:styleId="Titulek">
    <w:name w:val="caption"/>
    <w:basedOn w:val="Normln"/>
    <w:next w:val="Normln"/>
    <w:qFormat/>
    <w:rsid w:val="00CE7FFE"/>
    <w:pPr>
      <w:spacing w:before="240" w:after="120" w:line="240" w:lineRule="auto"/>
    </w:pPr>
    <w:rPr>
      <w:bCs/>
      <w:sz w:val="22"/>
      <w:szCs w:val="18"/>
    </w:rPr>
  </w:style>
  <w:style w:type="paragraph" w:customStyle="1" w:styleId="Index">
    <w:name w:val="Index"/>
    <w:basedOn w:val="Normln"/>
    <w:semiHidden/>
    <w:qFormat/>
    <w:pPr>
      <w:suppressLineNumbers/>
    </w:pPr>
    <w:rPr>
      <w:rFonts w:cs="Lohit Hindi"/>
    </w:rPr>
  </w:style>
  <w:style w:type="paragraph" w:styleId="Textbubliny">
    <w:name w:val="Balloon Text"/>
    <w:basedOn w:val="Normln"/>
    <w:link w:val="TextbublinyChar"/>
    <w:qFormat/>
    <w:rsid w:val="0037406F"/>
    <w:pPr>
      <w:spacing w:after="0" w:line="240" w:lineRule="auto"/>
    </w:pPr>
    <w:rPr>
      <w:rFonts w:ascii="Tahoma" w:hAnsi="Tahoma" w:cs="Tahoma"/>
      <w:sz w:val="16"/>
      <w:szCs w:val="16"/>
    </w:rPr>
  </w:style>
  <w:style w:type="paragraph" w:styleId="Hlavikarejstku">
    <w:name w:val="index heading"/>
    <w:basedOn w:val="Heading"/>
  </w:style>
  <w:style w:type="paragraph" w:styleId="Nadpisobsahu">
    <w:name w:val="TOC Heading"/>
    <w:basedOn w:val="Nadpis1"/>
    <w:next w:val="Normln"/>
    <w:uiPriority w:val="39"/>
    <w:rsid w:val="00BD4134"/>
    <w:pPr>
      <w:keepLines/>
      <w:numPr>
        <w:numId w:val="0"/>
      </w:numPr>
      <w:spacing w:before="480" w:after="0"/>
      <w:ind w:left="454" w:hanging="454"/>
      <w:outlineLvl w:val="9"/>
    </w:pPr>
    <w:rPr>
      <w:rFonts w:asciiTheme="majorHAnsi" w:eastAsiaTheme="majorEastAsia" w:hAnsiTheme="majorHAnsi" w:cstheme="majorBidi"/>
      <w:caps w:val="0"/>
      <w:color w:val="365F91" w:themeColor="accent1" w:themeShade="BF"/>
      <w:kern w:val="0"/>
      <w:sz w:val="28"/>
      <w:szCs w:val="28"/>
    </w:rPr>
  </w:style>
  <w:style w:type="paragraph" w:customStyle="1" w:styleId="HeaderandFooter">
    <w:name w:val="Header and Footer"/>
    <w:basedOn w:val="Normln"/>
    <w:qFormat/>
  </w:style>
  <w:style w:type="paragraph" w:styleId="Zhlav">
    <w:name w:val="header"/>
    <w:basedOn w:val="Normln"/>
    <w:unhideWhenUsed/>
    <w:pPr>
      <w:tabs>
        <w:tab w:val="center" w:pos="4536"/>
        <w:tab w:val="right" w:pos="9072"/>
      </w:tabs>
    </w:pPr>
  </w:style>
  <w:style w:type="paragraph" w:styleId="Zpat">
    <w:name w:val="footer"/>
    <w:basedOn w:val="Normln"/>
    <w:unhideWhenUsed/>
    <w:pPr>
      <w:tabs>
        <w:tab w:val="center" w:pos="4536"/>
        <w:tab w:val="right" w:pos="9072"/>
      </w:tabs>
      <w:jc w:val="center"/>
    </w:pPr>
  </w:style>
  <w:style w:type="paragraph" w:styleId="Zkladntextodsazen">
    <w:name w:val="Body Text Indent"/>
    <w:basedOn w:val="Normln"/>
    <w:unhideWhenUsed/>
    <w:pPr>
      <w:spacing w:before="120"/>
      <w:ind w:firstLine="567"/>
    </w:pPr>
    <w:rPr>
      <w:sz w:val="20"/>
      <w:szCs w:val="20"/>
    </w:rPr>
  </w:style>
  <w:style w:type="paragraph" w:styleId="Nzev">
    <w:name w:val="Title"/>
    <w:basedOn w:val="Normln"/>
    <w:next w:val="Normln"/>
    <w:link w:val="NzevChar"/>
    <w:unhideWhenUsed/>
    <w:qFormat/>
    <w:rsid w:val="00956EBE"/>
    <w:pPr>
      <w:jc w:val="left"/>
    </w:pPr>
    <w:rPr>
      <w:b/>
      <w:bCs/>
      <w:iCs/>
      <w:lang w:val="en-US"/>
    </w:rPr>
  </w:style>
  <w:style w:type="paragraph" w:styleId="Obsah1">
    <w:name w:val="toc 1"/>
    <w:basedOn w:val="Normln"/>
    <w:next w:val="Normln"/>
    <w:autoRedefine/>
    <w:uiPriority w:val="39"/>
    <w:rsid w:val="009A64BF"/>
    <w:pPr>
      <w:tabs>
        <w:tab w:val="left" w:pos="0"/>
        <w:tab w:val="right" w:leader="dot" w:pos="8477"/>
      </w:tabs>
      <w:spacing w:after="0"/>
    </w:pPr>
  </w:style>
  <w:style w:type="paragraph" w:styleId="Obsah2">
    <w:name w:val="toc 2"/>
    <w:basedOn w:val="Normln"/>
    <w:next w:val="Normln"/>
    <w:autoRedefine/>
    <w:uiPriority w:val="39"/>
    <w:rsid w:val="009A64BF"/>
    <w:pPr>
      <w:tabs>
        <w:tab w:val="left" w:pos="1503"/>
        <w:tab w:val="right" w:leader="dot" w:pos="8477"/>
      </w:tabs>
      <w:spacing w:after="0"/>
      <w:ind w:left="510"/>
    </w:pPr>
  </w:style>
  <w:style w:type="paragraph" w:styleId="Obsah3">
    <w:name w:val="toc 3"/>
    <w:basedOn w:val="Normln"/>
    <w:next w:val="Normln"/>
    <w:autoRedefine/>
    <w:uiPriority w:val="39"/>
    <w:rsid w:val="009A64BF"/>
    <w:pPr>
      <w:tabs>
        <w:tab w:val="left" w:pos="1871"/>
        <w:tab w:val="right" w:leader="dot" w:pos="8477"/>
      </w:tabs>
      <w:spacing w:after="0"/>
      <w:ind w:left="1021"/>
    </w:pPr>
  </w:style>
  <w:style w:type="paragraph" w:styleId="Textvysvtlivek">
    <w:name w:val="endnote text"/>
    <w:basedOn w:val="Normln"/>
    <w:semiHidden/>
    <w:rPr>
      <w:sz w:val="20"/>
      <w:szCs w:val="20"/>
    </w:rPr>
  </w:style>
  <w:style w:type="paragraph" w:styleId="Obsah4">
    <w:name w:val="toc 4"/>
    <w:basedOn w:val="Index"/>
    <w:uiPriority w:val="39"/>
    <w:rsid w:val="00F223CF"/>
    <w:pPr>
      <w:tabs>
        <w:tab w:val="right" w:leader="dot" w:pos="9972"/>
      </w:tabs>
      <w:ind w:left="849"/>
    </w:pPr>
  </w:style>
  <w:style w:type="paragraph" w:styleId="Obsah5">
    <w:name w:val="toc 5"/>
    <w:basedOn w:val="Index"/>
    <w:semiHidden/>
    <w:pPr>
      <w:tabs>
        <w:tab w:val="right" w:leader="dot" w:pos="9972"/>
      </w:tabs>
      <w:ind w:left="1132"/>
    </w:pPr>
  </w:style>
  <w:style w:type="paragraph" w:styleId="Obsah6">
    <w:name w:val="toc 6"/>
    <w:basedOn w:val="Index"/>
    <w:semiHidden/>
    <w:pPr>
      <w:tabs>
        <w:tab w:val="right" w:leader="dot" w:pos="9972"/>
      </w:tabs>
      <w:ind w:left="1415"/>
    </w:pPr>
  </w:style>
  <w:style w:type="paragraph" w:styleId="Obsah7">
    <w:name w:val="toc 7"/>
    <w:basedOn w:val="Index"/>
    <w:semiHidden/>
    <w:pPr>
      <w:tabs>
        <w:tab w:val="right" w:leader="dot" w:pos="9972"/>
      </w:tabs>
      <w:ind w:left="1698"/>
    </w:pPr>
  </w:style>
  <w:style w:type="paragraph" w:styleId="Obsah8">
    <w:name w:val="toc 8"/>
    <w:basedOn w:val="Index"/>
    <w:semiHidden/>
    <w:pPr>
      <w:tabs>
        <w:tab w:val="right" w:leader="dot" w:pos="9972"/>
      </w:tabs>
      <w:ind w:left="1981"/>
    </w:pPr>
  </w:style>
  <w:style w:type="paragraph" w:styleId="Obsah9">
    <w:name w:val="toc 9"/>
    <w:basedOn w:val="Index"/>
    <w:semiHidden/>
    <w:pPr>
      <w:tabs>
        <w:tab w:val="right" w:leader="dot" w:pos="9972"/>
      </w:tabs>
      <w:ind w:left="2264"/>
    </w:pPr>
  </w:style>
  <w:style w:type="paragraph" w:customStyle="1" w:styleId="Contents10">
    <w:name w:val="Contents 10"/>
    <w:basedOn w:val="Index"/>
    <w:semiHidden/>
    <w:qFormat/>
    <w:pPr>
      <w:tabs>
        <w:tab w:val="right" w:leader="dot" w:pos="9972"/>
      </w:tabs>
      <w:ind w:left="2547"/>
    </w:pPr>
  </w:style>
  <w:style w:type="paragraph" w:customStyle="1" w:styleId="Zkladntextodsazen21">
    <w:name w:val="Základní text odsazený 21"/>
    <w:basedOn w:val="Normln"/>
    <w:unhideWhenUsed/>
    <w:qFormat/>
    <w:pPr>
      <w:ind w:firstLine="567"/>
    </w:pPr>
    <w:rPr>
      <w:sz w:val="22"/>
    </w:rPr>
  </w:style>
  <w:style w:type="paragraph" w:customStyle="1" w:styleId="Popisobrzkatabulek">
    <w:name w:val="Popis obrázků a tabulek"/>
    <w:basedOn w:val="Normln"/>
    <w:qFormat/>
    <w:rsid w:val="00512F3B"/>
    <w:pPr>
      <w:spacing w:after="120"/>
    </w:pPr>
    <w:rPr>
      <w:sz w:val="22"/>
    </w:rPr>
  </w:style>
  <w:style w:type="paragraph" w:styleId="Odstavecseseznamem">
    <w:name w:val="List Paragraph"/>
    <w:basedOn w:val="Normln"/>
    <w:uiPriority w:val="34"/>
    <w:unhideWhenUsed/>
    <w:qFormat/>
    <w:rsid w:val="00D54600"/>
    <w:pPr>
      <w:ind w:left="720"/>
      <w:contextualSpacing/>
    </w:pPr>
  </w:style>
  <w:style w:type="paragraph" w:customStyle="1" w:styleId="Textvtabulce">
    <w:name w:val="Text v tabulce"/>
    <w:basedOn w:val="Normln"/>
    <w:qFormat/>
    <w:rsid w:val="000E743F"/>
    <w:pPr>
      <w:spacing w:before="60" w:after="60" w:line="240" w:lineRule="auto"/>
      <w:jc w:val="left"/>
    </w:pPr>
    <w:rPr>
      <w:sz w:val="22"/>
    </w:rPr>
  </w:style>
  <w:style w:type="paragraph" w:customStyle="1" w:styleId="Uvodninadpisynecislovane">
    <w:name w:val="Uvodni nadpisy necislovane"/>
    <w:basedOn w:val="Nadpis1"/>
    <w:next w:val="Normln"/>
    <w:qFormat/>
    <w:rsid w:val="00364B12"/>
    <w:pPr>
      <w:numPr>
        <w:numId w:val="0"/>
      </w:numPr>
      <w:suppressAutoHyphens w:val="0"/>
      <w:spacing w:line="240" w:lineRule="auto"/>
      <w:ind w:left="454" w:hanging="454"/>
      <w:jc w:val="left"/>
    </w:pPr>
  </w:style>
  <w:style w:type="paragraph" w:customStyle="1" w:styleId="Rovnice">
    <w:name w:val="Rovnice"/>
    <w:basedOn w:val="Normln"/>
    <w:qFormat/>
    <w:rsid w:val="00FD172F"/>
    <w:pPr>
      <w:tabs>
        <w:tab w:val="center" w:pos="4536"/>
        <w:tab w:val="right" w:pos="9072"/>
      </w:tabs>
    </w:pPr>
  </w:style>
  <w:style w:type="paragraph" w:customStyle="1" w:styleId="EndNoteBibliographyTitle">
    <w:name w:val="EndNote Bibliography Title"/>
    <w:basedOn w:val="Normln"/>
    <w:link w:val="EndNoteBibliographyTitleChar"/>
    <w:qFormat/>
    <w:rsid w:val="00B03BF4"/>
    <w:pPr>
      <w:spacing w:after="0"/>
      <w:jc w:val="center"/>
    </w:pPr>
  </w:style>
  <w:style w:type="paragraph" w:customStyle="1" w:styleId="EndNoteBibliography">
    <w:name w:val="EndNote Bibliography"/>
    <w:basedOn w:val="Normln"/>
    <w:link w:val="EndNoteBibliographyChar"/>
    <w:qFormat/>
    <w:rsid w:val="00B03BF4"/>
    <w:pPr>
      <w:spacing w:line="240" w:lineRule="auto"/>
    </w:pPr>
  </w:style>
  <w:style w:type="paragraph" w:customStyle="1" w:styleId="Seznamsymbol">
    <w:name w:val="Seznam symbolů"/>
    <w:basedOn w:val="Normln"/>
    <w:qFormat/>
    <w:rsid w:val="00142FE6"/>
    <w:pPr>
      <w:spacing w:after="0" w:line="240" w:lineRule="auto"/>
    </w:pPr>
  </w:style>
  <w:style w:type="paragraph" w:styleId="Seznamobrzk">
    <w:name w:val="table of figures"/>
    <w:basedOn w:val="Normln"/>
    <w:next w:val="Normln"/>
    <w:uiPriority w:val="99"/>
    <w:unhideWhenUsed/>
    <w:qFormat/>
    <w:rsid w:val="00DD47E6"/>
    <w:pPr>
      <w:spacing w:after="0"/>
    </w:pPr>
  </w:style>
  <w:style w:type="paragraph" w:customStyle="1" w:styleId="Nadpis1neslovan">
    <w:name w:val="Nadpis 1 nečíslovaný"/>
    <w:basedOn w:val="Nadpis1"/>
    <w:qFormat/>
    <w:rsid w:val="00BF15F7"/>
    <w:pPr>
      <w:pageBreakBefore/>
      <w:numPr>
        <w:numId w:val="0"/>
      </w:numPr>
      <w:tabs>
        <w:tab w:val="left" w:pos="432"/>
      </w:tabs>
      <w:ind w:left="454" w:hanging="454"/>
    </w:pPr>
  </w:style>
  <w:style w:type="paragraph" w:styleId="Textkomente">
    <w:name w:val="annotation text"/>
    <w:basedOn w:val="Normln"/>
    <w:link w:val="TextkomenteChar"/>
    <w:unhideWhenUsed/>
    <w:qFormat/>
    <w:rsid w:val="0063607E"/>
    <w:pPr>
      <w:spacing w:line="240" w:lineRule="auto"/>
    </w:pPr>
    <w:rPr>
      <w:sz w:val="20"/>
      <w:szCs w:val="20"/>
    </w:rPr>
  </w:style>
  <w:style w:type="paragraph" w:styleId="Pedmtkomente">
    <w:name w:val="annotation subject"/>
    <w:basedOn w:val="Textkomente"/>
    <w:next w:val="Textkomente"/>
    <w:link w:val="PedmtkomenteChar"/>
    <w:qFormat/>
    <w:rsid w:val="0063607E"/>
    <w:rPr>
      <w:b/>
      <w:bCs/>
    </w:rPr>
  </w:style>
  <w:style w:type="paragraph" w:styleId="Revize">
    <w:name w:val="Revision"/>
    <w:uiPriority w:val="99"/>
    <w:semiHidden/>
    <w:qFormat/>
    <w:rsid w:val="00E33038"/>
    <w:rPr>
      <w:sz w:val="24"/>
      <w:szCs w:val="24"/>
      <w:lang w:eastAsia="ar-SA"/>
    </w:rPr>
  </w:style>
  <w:style w:type="table" w:styleId="Mkatabulky">
    <w:name w:val="Table Grid"/>
    <w:basedOn w:val="Normlntabulka"/>
    <w:rsid w:val="007236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evyeenzmnka1">
    <w:name w:val="Nevyřešená zmínka1"/>
    <w:basedOn w:val="Standardnpsmoodstavce"/>
    <w:uiPriority w:val="99"/>
    <w:semiHidden/>
    <w:unhideWhenUsed/>
    <w:rsid w:val="0061393B"/>
    <w:rPr>
      <w:color w:val="605E5C"/>
      <w:shd w:val="clear" w:color="auto" w:fill="E1DFDD"/>
    </w:rPr>
  </w:style>
  <w:style w:type="paragraph" w:customStyle="1" w:styleId="Comment">
    <w:name w:val="Comment"/>
    <w:basedOn w:val="Normln"/>
    <w:rsid w:val="00946F06"/>
    <w:pPr>
      <w:autoSpaceDN w:val="0"/>
      <w:spacing w:before="56" w:after="0"/>
      <w:ind w:left="56" w:right="56"/>
      <w:textAlignment w:val="baseline"/>
    </w:pPr>
    <w:rPr>
      <w:sz w:val="20"/>
      <w:szCs w:val="20"/>
    </w:rPr>
  </w:style>
  <w:style w:type="character" w:customStyle="1" w:styleId="TextkomenteChar1">
    <w:name w:val="Text komentáře Char1"/>
    <w:basedOn w:val="Standardnpsmoodstavce"/>
    <w:uiPriority w:val="99"/>
    <w:semiHidden/>
    <w:rsid w:val="00F74519"/>
  </w:style>
  <w:style w:type="character" w:customStyle="1" w:styleId="Nevyeenzmnka2">
    <w:name w:val="Nevyřešená zmínka2"/>
    <w:basedOn w:val="Standardnpsmoodstavce"/>
    <w:uiPriority w:val="99"/>
    <w:semiHidden/>
    <w:unhideWhenUsed/>
    <w:rsid w:val="00B73EC4"/>
    <w:rPr>
      <w:color w:val="605E5C"/>
      <w:shd w:val="clear" w:color="auto" w:fill="E1DFDD"/>
    </w:rPr>
  </w:style>
  <w:style w:type="character" w:styleId="Nevyeenzmnka">
    <w:name w:val="Unresolved Mention"/>
    <w:basedOn w:val="Standardnpsmoodstavce"/>
    <w:uiPriority w:val="99"/>
    <w:semiHidden/>
    <w:unhideWhenUsed/>
    <w:rsid w:val="009160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23290">
      <w:bodyDiv w:val="1"/>
      <w:marLeft w:val="0"/>
      <w:marRight w:val="0"/>
      <w:marTop w:val="0"/>
      <w:marBottom w:val="0"/>
      <w:divBdr>
        <w:top w:val="none" w:sz="0" w:space="0" w:color="auto"/>
        <w:left w:val="none" w:sz="0" w:space="0" w:color="auto"/>
        <w:bottom w:val="none" w:sz="0" w:space="0" w:color="auto"/>
        <w:right w:val="none" w:sz="0" w:space="0" w:color="auto"/>
      </w:divBdr>
    </w:div>
    <w:div w:id="531655369">
      <w:bodyDiv w:val="1"/>
      <w:marLeft w:val="0"/>
      <w:marRight w:val="0"/>
      <w:marTop w:val="0"/>
      <w:marBottom w:val="0"/>
      <w:divBdr>
        <w:top w:val="none" w:sz="0" w:space="0" w:color="auto"/>
        <w:left w:val="none" w:sz="0" w:space="0" w:color="auto"/>
        <w:bottom w:val="none" w:sz="0" w:space="0" w:color="auto"/>
        <w:right w:val="none" w:sz="0" w:space="0" w:color="auto"/>
      </w:divBdr>
    </w:div>
    <w:div w:id="743793128">
      <w:bodyDiv w:val="1"/>
      <w:marLeft w:val="0"/>
      <w:marRight w:val="0"/>
      <w:marTop w:val="0"/>
      <w:marBottom w:val="0"/>
      <w:divBdr>
        <w:top w:val="none" w:sz="0" w:space="0" w:color="auto"/>
        <w:left w:val="none" w:sz="0" w:space="0" w:color="auto"/>
        <w:bottom w:val="none" w:sz="0" w:space="0" w:color="auto"/>
        <w:right w:val="none" w:sz="0" w:space="0" w:color="auto"/>
      </w:divBdr>
    </w:div>
    <w:div w:id="879441926">
      <w:bodyDiv w:val="1"/>
      <w:marLeft w:val="0"/>
      <w:marRight w:val="0"/>
      <w:marTop w:val="0"/>
      <w:marBottom w:val="0"/>
      <w:divBdr>
        <w:top w:val="none" w:sz="0" w:space="0" w:color="auto"/>
        <w:left w:val="none" w:sz="0" w:space="0" w:color="auto"/>
        <w:bottom w:val="none" w:sz="0" w:space="0" w:color="auto"/>
        <w:right w:val="none" w:sz="0" w:space="0" w:color="auto"/>
      </w:divBdr>
    </w:div>
    <w:div w:id="892540640">
      <w:bodyDiv w:val="1"/>
      <w:marLeft w:val="0"/>
      <w:marRight w:val="0"/>
      <w:marTop w:val="0"/>
      <w:marBottom w:val="0"/>
      <w:divBdr>
        <w:top w:val="none" w:sz="0" w:space="0" w:color="auto"/>
        <w:left w:val="none" w:sz="0" w:space="0" w:color="auto"/>
        <w:bottom w:val="none" w:sz="0" w:space="0" w:color="auto"/>
        <w:right w:val="none" w:sz="0" w:space="0" w:color="auto"/>
      </w:divBdr>
    </w:div>
    <w:div w:id="1633779337">
      <w:bodyDiv w:val="1"/>
      <w:marLeft w:val="0"/>
      <w:marRight w:val="0"/>
      <w:marTop w:val="0"/>
      <w:marBottom w:val="0"/>
      <w:divBdr>
        <w:top w:val="none" w:sz="0" w:space="0" w:color="auto"/>
        <w:left w:val="none" w:sz="0" w:space="0" w:color="auto"/>
        <w:bottom w:val="none" w:sz="0" w:space="0" w:color="auto"/>
        <w:right w:val="none" w:sz="0" w:space="0" w:color="auto"/>
      </w:divBdr>
    </w:div>
    <w:div w:id="1677268304">
      <w:bodyDiv w:val="1"/>
      <w:marLeft w:val="0"/>
      <w:marRight w:val="0"/>
      <w:marTop w:val="0"/>
      <w:marBottom w:val="0"/>
      <w:divBdr>
        <w:top w:val="none" w:sz="0" w:space="0" w:color="auto"/>
        <w:left w:val="none" w:sz="0" w:space="0" w:color="auto"/>
        <w:bottom w:val="none" w:sz="0" w:space="0" w:color="auto"/>
        <w:right w:val="none" w:sz="0" w:space="0" w:color="auto"/>
      </w:divBdr>
    </w:div>
    <w:div w:id="1724284624">
      <w:bodyDiv w:val="1"/>
      <w:marLeft w:val="0"/>
      <w:marRight w:val="0"/>
      <w:marTop w:val="0"/>
      <w:marBottom w:val="0"/>
      <w:divBdr>
        <w:top w:val="none" w:sz="0" w:space="0" w:color="auto"/>
        <w:left w:val="none" w:sz="0" w:space="0" w:color="auto"/>
        <w:bottom w:val="none" w:sz="0" w:space="0" w:color="auto"/>
        <w:right w:val="none" w:sz="0" w:space="0" w:color="auto"/>
      </w:divBdr>
    </w:div>
    <w:div w:id="2085486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6/09/relationships/commentsIds" Target="commentsIds.xml"/><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4.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openxmlformats.org/officeDocument/2006/relationships/image" Target="media/image3.png"/><Relationship Id="rId19" Type="http://schemas.microsoft.com/office/2018/08/relationships/commentsExtensible" Target="commentsExtensible.xm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ED729E-09C1-4D38-8653-4F1EE2642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53246</TotalTime>
  <Pages>42</Pages>
  <Words>20895</Words>
  <Characters>123287</Characters>
  <Application>Microsoft Office Word</Application>
  <DocSecurity>0</DocSecurity>
  <Lines>1027</Lines>
  <Paragraphs>287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143895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Kriz Jan</dc:creator>
  <cp:keywords/>
  <dc:description/>
  <cp:lastModifiedBy>Ingr Jiri</cp:lastModifiedBy>
  <cp:revision>121</cp:revision>
  <cp:lastPrinted>2025-05-22T20:46:00Z</cp:lastPrinted>
  <dcterms:created xsi:type="dcterms:W3CDTF">2024-07-02T13:42:00Z</dcterms:created>
  <dcterms:modified xsi:type="dcterms:W3CDTF">2025-06-02T20:53:00Z</dcterms:modified>
  <dc:language>en-US</dc:language>
</cp:coreProperties>
</file>